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7EA3226" w14:textId="55B42562" w:rsidR="00467A98" w:rsidRDefault="00467A98" w:rsidP="00B61313">
      <w:pPr>
        <w:jc w:val="center"/>
        <w:rPr>
          <w:rFonts w:asciiTheme="majorHAnsi" w:hAnsiTheme="majorHAnsi" w:cstheme="majorHAnsi"/>
          <w:b/>
          <w:bCs/>
          <w:sz w:val="72"/>
          <w:szCs w:val="72"/>
        </w:rPr>
      </w:pPr>
      <w:r w:rsidRPr="00467A98">
        <w:rPr>
          <w:rFonts w:asciiTheme="majorHAnsi" w:hAnsiTheme="majorHAnsi" w:cstheme="majorHAnsi"/>
          <w:b/>
          <w:bCs/>
          <w:sz w:val="96"/>
          <w:szCs w:val="96"/>
        </w:rPr>
        <w:t>Project</w:t>
      </w:r>
      <w:r>
        <w:rPr>
          <w:rFonts w:asciiTheme="majorHAnsi" w:hAnsiTheme="majorHAnsi" w:cstheme="majorHAnsi"/>
          <w:b/>
          <w:bCs/>
          <w:sz w:val="72"/>
          <w:szCs w:val="72"/>
        </w:rPr>
        <w:t>:</w:t>
      </w:r>
    </w:p>
    <w:p w14:paraId="10B26689" w14:textId="3F371586" w:rsidR="00B61313" w:rsidRDefault="00F802E5" w:rsidP="00B61313">
      <w:pPr>
        <w:jc w:val="center"/>
        <w:rPr>
          <w:rFonts w:asciiTheme="majorHAnsi" w:hAnsiTheme="majorHAnsi" w:cstheme="majorHAnsi"/>
          <w:b/>
          <w:bCs/>
          <w:sz w:val="72"/>
          <w:szCs w:val="72"/>
        </w:rPr>
      </w:pPr>
      <w:r>
        <w:rPr>
          <w:rFonts w:asciiTheme="majorHAnsi" w:hAnsiTheme="majorHAnsi" w:cstheme="majorHAnsi"/>
          <w:b/>
          <w:bCs/>
          <w:sz w:val="72"/>
          <w:szCs w:val="72"/>
        </w:rPr>
        <w:t xml:space="preserve">HR Data </w:t>
      </w:r>
      <w:r w:rsidR="00B61313" w:rsidRPr="00A714CC">
        <w:rPr>
          <w:rFonts w:asciiTheme="majorHAnsi" w:hAnsiTheme="majorHAnsi" w:cstheme="majorHAnsi"/>
          <w:b/>
          <w:bCs/>
          <w:sz w:val="72"/>
          <w:szCs w:val="72"/>
        </w:rPr>
        <w:t>Analysis</w:t>
      </w:r>
      <w:r w:rsidR="00A05FA0">
        <w:rPr>
          <w:rFonts w:asciiTheme="majorHAnsi" w:hAnsiTheme="majorHAnsi" w:cstheme="majorHAnsi"/>
          <w:b/>
          <w:bCs/>
          <w:sz w:val="72"/>
          <w:szCs w:val="72"/>
        </w:rPr>
        <w:t xml:space="preserve"> Report</w:t>
      </w:r>
      <w:r w:rsidR="00B61313" w:rsidRPr="00A714CC">
        <w:rPr>
          <w:rFonts w:asciiTheme="majorHAnsi" w:hAnsiTheme="majorHAnsi" w:cstheme="majorHAnsi"/>
          <w:b/>
          <w:bCs/>
          <w:sz w:val="72"/>
          <w:szCs w:val="72"/>
        </w:rPr>
        <w:t xml:space="preserve"> </w:t>
      </w:r>
    </w:p>
    <w:p w14:paraId="610E2FAE" w14:textId="1CAE163C" w:rsidR="00B61313" w:rsidRPr="00B61313" w:rsidRDefault="00B61313" w:rsidP="00B61313">
      <w:pPr>
        <w:jc w:val="center"/>
        <w:rPr>
          <w:rFonts w:asciiTheme="majorHAnsi" w:hAnsiTheme="majorHAnsi" w:cstheme="majorHAnsi"/>
          <w:sz w:val="56"/>
          <w:szCs w:val="56"/>
        </w:rPr>
      </w:pPr>
      <w:r w:rsidRPr="00B61313">
        <w:rPr>
          <w:rFonts w:asciiTheme="majorHAnsi" w:hAnsiTheme="majorHAnsi" w:cstheme="majorHAnsi"/>
          <w:sz w:val="56"/>
          <w:szCs w:val="56"/>
        </w:rPr>
        <w:br w:type="page"/>
      </w:r>
    </w:p>
    <w:p w14:paraId="39655C29" w14:textId="56BE63F9" w:rsidR="00AB4D0A" w:rsidRPr="004817F8" w:rsidRDefault="00AB4D0A">
      <w:pPr>
        <w:rPr>
          <w:rFonts w:asciiTheme="majorHAnsi" w:hAnsiTheme="majorHAnsi" w:cstheme="majorHAnsi"/>
          <w:sz w:val="56"/>
          <w:szCs w:val="56"/>
        </w:rPr>
      </w:pPr>
      <w:r w:rsidRPr="004817F8">
        <w:rPr>
          <w:rFonts w:asciiTheme="majorHAnsi" w:hAnsiTheme="majorHAnsi" w:cstheme="majorHAnsi"/>
          <w:sz w:val="56"/>
          <w:szCs w:val="56"/>
        </w:rPr>
        <w:lastRenderedPageBreak/>
        <w:t xml:space="preserve">Content </w:t>
      </w:r>
    </w:p>
    <w:p w14:paraId="3F372F52" w14:textId="498D7D30" w:rsidR="00AB4D0A" w:rsidRPr="004817F8" w:rsidRDefault="00AB4D0A" w:rsidP="004817F8">
      <w:pPr>
        <w:pStyle w:val="ListParagraph"/>
        <w:numPr>
          <w:ilvl w:val="0"/>
          <w:numId w:val="2"/>
        </w:numPr>
        <w:spacing w:line="240" w:lineRule="auto"/>
        <w:rPr>
          <w:sz w:val="36"/>
          <w:szCs w:val="36"/>
        </w:rPr>
      </w:pPr>
      <w:r w:rsidRPr="004817F8">
        <w:rPr>
          <w:sz w:val="36"/>
          <w:szCs w:val="36"/>
        </w:rPr>
        <w:t>Problem Statement</w:t>
      </w:r>
    </w:p>
    <w:p w14:paraId="66279985" w14:textId="46893126" w:rsidR="00AB4D0A" w:rsidRDefault="00AB4D0A" w:rsidP="004817F8">
      <w:pPr>
        <w:pStyle w:val="ListParagraph"/>
        <w:numPr>
          <w:ilvl w:val="0"/>
          <w:numId w:val="2"/>
        </w:numPr>
        <w:spacing w:line="240" w:lineRule="auto"/>
        <w:rPr>
          <w:sz w:val="36"/>
          <w:szCs w:val="36"/>
        </w:rPr>
      </w:pPr>
      <w:r w:rsidRPr="004817F8">
        <w:rPr>
          <w:sz w:val="36"/>
          <w:szCs w:val="36"/>
        </w:rPr>
        <w:t>Business Problems / Analytical Goals</w:t>
      </w:r>
    </w:p>
    <w:p w14:paraId="67F596E4" w14:textId="30EE1393" w:rsidR="00E330A4" w:rsidRPr="004817F8" w:rsidRDefault="00E330A4" w:rsidP="004817F8">
      <w:pPr>
        <w:pStyle w:val="ListParagraph"/>
        <w:numPr>
          <w:ilvl w:val="0"/>
          <w:numId w:val="2"/>
        </w:numPr>
        <w:spacing w:line="240" w:lineRule="auto"/>
        <w:rPr>
          <w:sz w:val="36"/>
          <w:szCs w:val="36"/>
        </w:rPr>
      </w:pPr>
      <w:r>
        <w:rPr>
          <w:sz w:val="36"/>
          <w:szCs w:val="36"/>
        </w:rPr>
        <w:t>Tools</w:t>
      </w:r>
    </w:p>
    <w:p w14:paraId="6D488E03" w14:textId="336DD9C6" w:rsidR="00AB4D0A" w:rsidRPr="004817F8" w:rsidRDefault="00AB4D0A" w:rsidP="004817F8">
      <w:pPr>
        <w:pStyle w:val="ListParagraph"/>
        <w:numPr>
          <w:ilvl w:val="0"/>
          <w:numId w:val="2"/>
        </w:numPr>
        <w:spacing w:line="240" w:lineRule="auto"/>
        <w:rPr>
          <w:sz w:val="36"/>
          <w:szCs w:val="36"/>
        </w:rPr>
      </w:pPr>
      <w:r w:rsidRPr="004817F8">
        <w:rPr>
          <w:sz w:val="36"/>
          <w:szCs w:val="36"/>
        </w:rPr>
        <w:t xml:space="preserve">Solution Approach </w:t>
      </w:r>
    </w:p>
    <w:p w14:paraId="67882442" w14:textId="3507DD9D" w:rsidR="004817F8" w:rsidRPr="004817F8" w:rsidRDefault="004817F8" w:rsidP="004817F8">
      <w:pPr>
        <w:pStyle w:val="ListParagraph"/>
        <w:numPr>
          <w:ilvl w:val="1"/>
          <w:numId w:val="3"/>
        </w:numPr>
        <w:spacing w:line="240" w:lineRule="auto"/>
        <w:rPr>
          <w:sz w:val="36"/>
          <w:szCs w:val="36"/>
        </w:rPr>
      </w:pPr>
      <w:r w:rsidRPr="004817F8">
        <w:rPr>
          <w:sz w:val="36"/>
          <w:szCs w:val="36"/>
        </w:rPr>
        <w:t>Step</w:t>
      </w:r>
      <w:ins w:id="0" w:author="NIKHIL" w:date="2024-01-24T11:25:00Z">
        <w:r w:rsidR="00BC6FE3">
          <w:rPr>
            <w:sz w:val="36"/>
            <w:szCs w:val="36"/>
          </w:rPr>
          <w:t xml:space="preserve"> </w:t>
        </w:r>
      </w:ins>
      <w:del w:id="1" w:author="NIKHIL" w:date="2024-01-24T11:25:00Z">
        <w:r w:rsidRPr="004817F8" w:rsidDel="00BC6FE3">
          <w:rPr>
            <w:sz w:val="36"/>
            <w:szCs w:val="36"/>
          </w:rPr>
          <w:delText>-</w:delText>
        </w:r>
      </w:del>
      <w:r w:rsidRPr="004817F8">
        <w:rPr>
          <w:sz w:val="36"/>
          <w:szCs w:val="36"/>
        </w:rPr>
        <w:t>1: Understanding Source data and analytical goals</w:t>
      </w:r>
    </w:p>
    <w:p w14:paraId="2CFB6D0B" w14:textId="07E18E89" w:rsidR="00C57F01" w:rsidRPr="00C57F01" w:rsidRDefault="004817F8" w:rsidP="00C57F01">
      <w:pPr>
        <w:pStyle w:val="ListParagraph"/>
        <w:numPr>
          <w:ilvl w:val="1"/>
          <w:numId w:val="3"/>
        </w:numPr>
        <w:spacing w:line="240" w:lineRule="auto"/>
        <w:rPr>
          <w:sz w:val="36"/>
          <w:szCs w:val="36"/>
          <w:rPrChange w:id="2" w:author="NIKHIL" w:date="2024-01-24T11:27:00Z">
            <w:rPr/>
          </w:rPrChange>
        </w:rPr>
      </w:pPr>
      <w:del w:id="3" w:author="NIKHIL" w:date="2024-01-24T11:25:00Z">
        <w:r w:rsidRPr="004817F8" w:rsidDel="00BC6FE3">
          <w:rPr>
            <w:sz w:val="36"/>
            <w:szCs w:val="36"/>
          </w:rPr>
          <w:delText>Step-2</w:delText>
        </w:r>
      </w:del>
      <w:ins w:id="4" w:author="NIKHIL" w:date="2024-01-24T11:25:00Z">
        <w:r w:rsidR="00BC6FE3">
          <w:rPr>
            <w:sz w:val="36"/>
            <w:szCs w:val="36"/>
          </w:rPr>
          <w:t>Step 2</w:t>
        </w:r>
      </w:ins>
      <w:r w:rsidRPr="004817F8">
        <w:rPr>
          <w:sz w:val="36"/>
          <w:szCs w:val="36"/>
        </w:rPr>
        <w:t xml:space="preserve">: </w:t>
      </w:r>
      <w:del w:id="5" w:author="NIKHIL" w:date="2024-01-24T11:25:00Z">
        <w:r w:rsidRPr="004817F8" w:rsidDel="00BC6FE3">
          <w:rPr>
            <w:sz w:val="36"/>
            <w:szCs w:val="36"/>
          </w:rPr>
          <w:delText>Data Cleaning</w:delText>
        </w:r>
      </w:del>
      <w:ins w:id="6" w:author="NIKHIL" w:date="2024-01-24T11:24:00Z">
        <w:r w:rsidR="00BC6FE3" w:rsidRPr="00BC6FE3">
          <w:rPr>
            <w:sz w:val="36"/>
            <w:szCs w:val="36"/>
            <w:rPrChange w:id="7" w:author="NIKHIL" w:date="2024-01-24T11:24:00Z">
              <w:rPr>
                <w:b/>
                <w:bCs/>
                <w:sz w:val="36"/>
                <w:szCs w:val="36"/>
              </w:rPr>
            </w:rPrChange>
          </w:rPr>
          <w:t>Transforming and Shaping source data</w:t>
        </w:r>
      </w:ins>
      <w:ins w:id="8" w:author="NIKHIL" w:date="2024-01-24T11:25:00Z">
        <w:r w:rsidR="00BC6FE3">
          <w:rPr>
            <w:sz w:val="36"/>
            <w:szCs w:val="36"/>
          </w:rPr>
          <w:t xml:space="preserve"> (</w:t>
        </w:r>
        <w:r w:rsidR="00BC6FE3" w:rsidRPr="004817F8">
          <w:rPr>
            <w:sz w:val="36"/>
            <w:szCs w:val="36"/>
          </w:rPr>
          <w:t>Data Cleaning</w:t>
        </w:r>
        <w:r w:rsidR="00BC6FE3">
          <w:rPr>
            <w:sz w:val="36"/>
            <w:szCs w:val="36"/>
          </w:rPr>
          <w:t xml:space="preserve">) </w:t>
        </w:r>
      </w:ins>
    </w:p>
    <w:p w14:paraId="7D95B255" w14:textId="67EDAB2B" w:rsidR="004817F8" w:rsidRPr="004817F8" w:rsidRDefault="004817F8" w:rsidP="004817F8">
      <w:pPr>
        <w:pStyle w:val="ListParagraph"/>
        <w:numPr>
          <w:ilvl w:val="1"/>
          <w:numId w:val="3"/>
        </w:numPr>
        <w:spacing w:line="240" w:lineRule="auto"/>
        <w:rPr>
          <w:sz w:val="36"/>
          <w:szCs w:val="36"/>
        </w:rPr>
      </w:pPr>
      <w:r w:rsidRPr="004817F8">
        <w:rPr>
          <w:sz w:val="36"/>
          <w:szCs w:val="36"/>
        </w:rPr>
        <w:t>Step</w:t>
      </w:r>
      <w:ins w:id="9" w:author="NIKHIL" w:date="2024-01-24T11:25:00Z">
        <w:r w:rsidR="00BC6FE3">
          <w:rPr>
            <w:sz w:val="36"/>
            <w:szCs w:val="36"/>
          </w:rPr>
          <w:t xml:space="preserve"> </w:t>
        </w:r>
      </w:ins>
      <w:del w:id="10" w:author="NIKHIL" w:date="2024-01-24T11:25:00Z">
        <w:r w:rsidRPr="004817F8" w:rsidDel="00BC6FE3">
          <w:rPr>
            <w:sz w:val="36"/>
            <w:szCs w:val="36"/>
          </w:rPr>
          <w:delText>-</w:delText>
        </w:r>
      </w:del>
      <w:r w:rsidRPr="004817F8">
        <w:rPr>
          <w:sz w:val="36"/>
          <w:szCs w:val="36"/>
        </w:rPr>
        <w:t xml:space="preserve">3: Data </w:t>
      </w:r>
      <w:ins w:id="11" w:author="NIKHIL" w:date="2024-01-24T11:27:00Z">
        <w:r w:rsidR="00C57F01">
          <w:rPr>
            <w:sz w:val="36"/>
            <w:szCs w:val="36"/>
          </w:rPr>
          <w:t>Modelling</w:t>
        </w:r>
      </w:ins>
      <w:del w:id="12" w:author="NIKHIL" w:date="2024-01-24T11:27:00Z">
        <w:r w:rsidRPr="004817F8" w:rsidDel="00C57F01">
          <w:rPr>
            <w:sz w:val="36"/>
            <w:szCs w:val="36"/>
          </w:rPr>
          <w:delText>processing</w:delText>
        </w:r>
      </w:del>
    </w:p>
    <w:p w14:paraId="72E76162" w14:textId="6ED1F527" w:rsidR="004817F8" w:rsidRDefault="004817F8" w:rsidP="004817F8">
      <w:pPr>
        <w:pStyle w:val="ListParagraph"/>
        <w:numPr>
          <w:ilvl w:val="1"/>
          <w:numId w:val="3"/>
        </w:numPr>
        <w:spacing w:line="240" w:lineRule="auto"/>
        <w:rPr>
          <w:sz w:val="36"/>
          <w:szCs w:val="36"/>
        </w:rPr>
      </w:pPr>
      <w:r w:rsidRPr="004817F8">
        <w:rPr>
          <w:sz w:val="36"/>
          <w:szCs w:val="36"/>
        </w:rPr>
        <w:t>Step</w:t>
      </w:r>
      <w:del w:id="13" w:author="NIKHIL" w:date="2024-01-24T11:25:00Z">
        <w:r w:rsidRPr="004817F8" w:rsidDel="00BC6FE3">
          <w:rPr>
            <w:sz w:val="36"/>
            <w:szCs w:val="36"/>
          </w:rPr>
          <w:delText>-</w:delText>
        </w:r>
      </w:del>
      <w:ins w:id="14" w:author="NIKHIL" w:date="2024-01-24T11:25:00Z">
        <w:r w:rsidR="00BC6FE3">
          <w:rPr>
            <w:sz w:val="36"/>
            <w:szCs w:val="36"/>
          </w:rPr>
          <w:t xml:space="preserve"> </w:t>
        </w:r>
      </w:ins>
      <w:r w:rsidRPr="004817F8">
        <w:rPr>
          <w:sz w:val="36"/>
          <w:szCs w:val="36"/>
        </w:rPr>
        <w:t xml:space="preserve">4: </w:t>
      </w:r>
      <w:ins w:id="15" w:author="NIKHIL" w:date="2024-01-24T11:33:00Z">
        <w:r w:rsidR="00847253" w:rsidRPr="00847253">
          <w:rPr>
            <w:sz w:val="36"/>
            <w:szCs w:val="36"/>
            <w:rPrChange w:id="16" w:author="NIKHIL" w:date="2024-01-24T11:33:00Z">
              <w:rPr>
                <w:b/>
                <w:bCs/>
                <w:sz w:val="36"/>
                <w:szCs w:val="36"/>
              </w:rPr>
            </w:rPrChange>
          </w:rPr>
          <w:t>Creating DAX measures</w:t>
        </w:r>
        <w:r w:rsidR="00847253">
          <w:rPr>
            <w:b/>
            <w:bCs/>
            <w:sz w:val="36"/>
            <w:szCs w:val="36"/>
          </w:rPr>
          <w:t xml:space="preserve"> </w:t>
        </w:r>
      </w:ins>
      <w:del w:id="17" w:author="NIKHIL" w:date="2024-01-24T11:33:00Z">
        <w:r w:rsidRPr="004817F8" w:rsidDel="00847253">
          <w:rPr>
            <w:sz w:val="36"/>
            <w:szCs w:val="36"/>
          </w:rPr>
          <w:delText xml:space="preserve">Data </w:delText>
        </w:r>
      </w:del>
      <w:del w:id="18" w:author="NIKHIL" w:date="2024-01-24T11:28:00Z">
        <w:r w:rsidRPr="004817F8" w:rsidDel="00847253">
          <w:rPr>
            <w:sz w:val="36"/>
            <w:szCs w:val="36"/>
          </w:rPr>
          <w:delText>Analysis</w:delText>
        </w:r>
      </w:del>
    </w:p>
    <w:p w14:paraId="7F7ADE71" w14:textId="77E48A94" w:rsidR="004F1020" w:rsidDel="00F601B7" w:rsidRDefault="004F1020" w:rsidP="00F601B7">
      <w:pPr>
        <w:pStyle w:val="ListParagraph"/>
        <w:numPr>
          <w:ilvl w:val="1"/>
          <w:numId w:val="3"/>
        </w:numPr>
        <w:spacing w:line="240" w:lineRule="auto"/>
        <w:rPr>
          <w:del w:id="19" w:author="NIKHIL" w:date="2024-01-24T11:34:00Z"/>
          <w:sz w:val="36"/>
          <w:szCs w:val="36"/>
        </w:rPr>
      </w:pPr>
      <w:r>
        <w:rPr>
          <w:sz w:val="36"/>
          <w:szCs w:val="36"/>
        </w:rPr>
        <w:t>Step</w:t>
      </w:r>
      <w:ins w:id="20" w:author="NIKHIL" w:date="2024-01-24T11:25:00Z">
        <w:r w:rsidR="00BC6FE3">
          <w:rPr>
            <w:sz w:val="36"/>
            <w:szCs w:val="36"/>
          </w:rPr>
          <w:t xml:space="preserve"> </w:t>
        </w:r>
      </w:ins>
      <w:del w:id="21" w:author="NIKHIL" w:date="2024-01-24T11:25:00Z">
        <w:r w:rsidDel="00BC6FE3">
          <w:rPr>
            <w:sz w:val="36"/>
            <w:szCs w:val="36"/>
          </w:rPr>
          <w:delText>-</w:delText>
        </w:r>
      </w:del>
      <w:r>
        <w:rPr>
          <w:sz w:val="36"/>
          <w:szCs w:val="36"/>
        </w:rPr>
        <w:t xml:space="preserve">5: </w:t>
      </w:r>
      <w:ins w:id="22" w:author="NIKHIL" w:date="2024-01-24T11:34:00Z">
        <w:r w:rsidR="00847253">
          <w:rPr>
            <w:sz w:val="36"/>
            <w:szCs w:val="36"/>
          </w:rPr>
          <w:t xml:space="preserve">Data </w:t>
        </w:r>
      </w:ins>
      <w:ins w:id="23" w:author="NIKHIL" w:date="2024-01-24T11:33:00Z">
        <w:r w:rsidR="00847253">
          <w:rPr>
            <w:sz w:val="36"/>
            <w:szCs w:val="36"/>
          </w:rPr>
          <w:t xml:space="preserve">Visualization OR Dashboarding  </w:t>
        </w:r>
      </w:ins>
      <w:del w:id="24" w:author="NIKHIL" w:date="2024-01-24T11:33:00Z">
        <w:r w:rsidDel="00847253">
          <w:rPr>
            <w:sz w:val="36"/>
            <w:szCs w:val="36"/>
          </w:rPr>
          <w:delText>Analysis Validation</w:delText>
        </w:r>
      </w:del>
    </w:p>
    <w:p w14:paraId="5E03A5D7" w14:textId="77777777" w:rsidR="00F601B7" w:rsidRPr="004817F8" w:rsidRDefault="00F601B7" w:rsidP="004817F8">
      <w:pPr>
        <w:pStyle w:val="ListParagraph"/>
        <w:numPr>
          <w:ilvl w:val="1"/>
          <w:numId w:val="3"/>
        </w:numPr>
        <w:spacing w:line="240" w:lineRule="auto"/>
        <w:rPr>
          <w:ins w:id="25" w:author="NIKHIL" w:date="2024-01-24T11:35:00Z"/>
          <w:sz w:val="36"/>
          <w:szCs w:val="36"/>
        </w:rPr>
      </w:pPr>
    </w:p>
    <w:p w14:paraId="74168154" w14:textId="77777777" w:rsidR="00F601B7" w:rsidRPr="004817F8" w:rsidRDefault="00F601B7" w:rsidP="00DA777A">
      <w:pPr>
        <w:pStyle w:val="ListParagraph"/>
        <w:numPr>
          <w:ilvl w:val="1"/>
          <w:numId w:val="3"/>
        </w:numPr>
        <w:spacing w:after="0" w:line="240" w:lineRule="auto"/>
        <w:rPr>
          <w:ins w:id="26" w:author="NIKHIL" w:date="2024-01-24T11:35:00Z"/>
          <w:sz w:val="36"/>
          <w:szCs w:val="36"/>
        </w:rPr>
        <w:pPrChange w:id="27" w:author="NIKHIL" w:date="2024-01-24T12:22:00Z">
          <w:pPr>
            <w:pStyle w:val="ListParagraph"/>
            <w:numPr>
              <w:ilvl w:val="1"/>
              <w:numId w:val="3"/>
            </w:numPr>
            <w:spacing w:line="240" w:lineRule="auto"/>
            <w:ind w:left="1440" w:hanging="360"/>
          </w:pPr>
        </w:pPrChange>
      </w:pPr>
      <w:ins w:id="28" w:author="NIKHIL" w:date="2024-01-24T11:35:00Z">
        <w:r w:rsidRPr="004817F8">
          <w:rPr>
            <w:sz w:val="36"/>
            <w:szCs w:val="36"/>
          </w:rPr>
          <w:t>Step</w:t>
        </w:r>
        <w:r>
          <w:rPr>
            <w:sz w:val="36"/>
            <w:szCs w:val="36"/>
          </w:rPr>
          <w:t xml:space="preserve"> 6</w:t>
        </w:r>
        <w:r w:rsidRPr="004817F8">
          <w:rPr>
            <w:sz w:val="36"/>
            <w:szCs w:val="36"/>
          </w:rPr>
          <w:t xml:space="preserve">: </w:t>
        </w:r>
        <w:r>
          <w:rPr>
            <w:sz w:val="36"/>
            <w:szCs w:val="36"/>
          </w:rPr>
          <w:t>Analysis Validation</w:t>
        </w:r>
      </w:ins>
    </w:p>
    <w:p w14:paraId="318FEC35" w14:textId="05B1571A" w:rsidR="004817F8" w:rsidRPr="00F601B7" w:rsidDel="006C5F15" w:rsidRDefault="004817F8" w:rsidP="00DA777A">
      <w:pPr>
        <w:pStyle w:val="ListParagraph"/>
        <w:spacing w:after="0" w:line="240" w:lineRule="auto"/>
        <w:ind w:left="1440"/>
        <w:rPr>
          <w:del w:id="29" w:author="NIKHIL" w:date="2024-01-12T17:08:00Z"/>
          <w:sz w:val="36"/>
          <w:szCs w:val="36"/>
          <w:rPrChange w:id="30" w:author="NIKHIL" w:date="2024-01-24T11:34:00Z">
            <w:rPr>
              <w:del w:id="31" w:author="NIKHIL" w:date="2024-01-12T17:08:00Z"/>
            </w:rPr>
          </w:rPrChange>
        </w:rPr>
        <w:pPrChange w:id="32" w:author="NIKHIL" w:date="2024-01-24T12:22:00Z">
          <w:pPr>
            <w:pStyle w:val="ListParagraph"/>
            <w:numPr>
              <w:ilvl w:val="1"/>
              <w:numId w:val="3"/>
            </w:numPr>
            <w:spacing w:line="240" w:lineRule="auto"/>
            <w:ind w:left="1440" w:hanging="360"/>
          </w:pPr>
        </w:pPrChange>
      </w:pPr>
      <w:del w:id="33" w:author="NIKHIL" w:date="2024-01-24T11:34:00Z">
        <w:r w:rsidRPr="00F601B7" w:rsidDel="00F601B7">
          <w:rPr>
            <w:sz w:val="36"/>
            <w:szCs w:val="36"/>
            <w:rPrChange w:id="34" w:author="NIKHIL" w:date="2024-01-24T11:34:00Z">
              <w:rPr/>
            </w:rPrChange>
          </w:rPr>
          <w:delText>Step</w:delText>
        </w:r>
      </w:del>
      <w:del w:id="35" w:author="NIKHIL" w:date="2024-01-24T11:25:00Z">
        <w:r w:rsidRPr="00F601B7" w:rsidDel="00BC6FE3">
          <w:rPr>
            <w:sz w:val="36"/>
            <w:szCs w:val="36"/>
            <w:rPrChange w:id="36" w:author="NIKHIL" w:date="2024-01-24T11:34:00Z">
              <w:rPr/>
            </w:rPrChange>
          </w:rPr>
          <w:delText>-</w:delText>
        </w:r>
      </w:del>
      <w:del w:id="37" w:author="NIKHIL" w:date="2024-01-24T11:34:00Z">
        <w:r w:rsidR="004F1020" w:rsidRPr="00F601B7" w:rsidDel="00F601B7">
          <w:rPr>
            <w:sz w:val="36"/>
            <w:szCs w:val="36"/>
            <w:rPrChange w:id="38" w:author="NIKHIL" w:date="2024-01-24T11:34:00Z">
              <w:rPr/>
            </w:rPrChange>
          </w:rPr>
          <w:delText>6</w:delText>
        </w:r>
        <w:r w:rsidRPr="00F601B7" w:rsidDel="00F601B7">
          <w:rPr>
            <w:sz w:val="36"/>
            <w:szCs w:val="36"/>
            <w:rPrChange w:id="39" w:author="NIKHIL" w:date="2024-01-24T11:34:00Z">
              <w:rPr/>
            </w:rPrChange>
          </w:rPr>
          <w:delText xml:space="preserve">: </w:delText>
        </w:r>
      </w:del>
      <w:del w:id="40" w:author="NIKHIL" w:date="2024-01-24T11:33:00Z">
        <w:r w:rsidR="004F1020" w:rsidRPr="00F601B7" w:rsidDel="00847253">
          <w:rPr>
            <w:sz w:val="36"/>
            <w:szCs w:val="36"/>
            <w:rPrChange w:id="41" w:author="NIKHIL" w:date="2024-01-24T11:34:00Z">
              <w:rPr/>
            </w:rPrChange>
          </w:rPr>
          <w:delText>Visualization OR Dashboarding</w:delText>
        </w:r>
      </w:del>
    </w:p>
    <w:p w14:paraId="4273068D" w14:textId="77777777" w:rsidR="004817F8" w:rsidRPr="00847253" w:rsidRDefault="004817F8" w:rsidP="00DA777A">
      <w:pPr>
        <w:pStyle w:val="ListParagraph"/>
        <w:spacing w:after="0" w:line="240" w:lineRule="auto"/>
        <w:ind w:left="1440"/>
        <w:pPrChange w:id="42" w:author="NIKHIL" w:date="2024-01-24T12:22:00Z">
          <w:pPr>
            <w:pStyle w:val="ListParagraph"/>
            <w:spacing w:line="240" w:lineRule="auto"/>
            <w:ind w:left="1440"/>
          </w:pPr>
        </w:pPrChange>
      </w:pPr>
    </w:p>
    <w:p w14:paraId="266A09E3" w14:textId="2A4C2E25" w:rsidR="0047296D" w:rsidDel="006C5F15" w:rsidRDefault="0047296D" w:rsidP="00DA777A">
      <w:pPr>
        <w:pStyle w:val="ListParagraph"/>
        <w:numPr>
          <w:ilvl w:val="0"/>
          <w:numId w:val="2"/>
        </w:numPr>
        <w:spacing w:after="0" w:line="240" w:lineRule="auto"/>
        <w:rPr>
          <w:del w:id="43" w:author="NIKHIL" w:date="2024-01-12T17:08:00Z"/>
          <w:sz w:val="36"/>
          <w:szCs w:val="36"/>
        </w:rPr>
        <w:pPrChange w:id="44" w:author="NIKHIL" w:date="2024-01-24T12:22:00Z">
          <w:pPr>
            <w:pStyle w:val="ListParagraph"/>
            <w:numPr>
              <w:numId w:val="2"/>
            </w:numPr>
            <w:spacing w:line="240" w:lineRule="auto"/>
            <w:ind w:hanging="360"/>
          </w:pPr>
        </w:pPrChange>
      </w:pPr>
      <w:del w:id="45" w:author="NIKHIL" w:date="2024-01-12T17:08:00Z">
        <w:r w:rsidDel="006C5F15">
          <w:rPr>
            <w:sz w:val="36"/>
            <w:szCs w:val="36"/>
          </w:rPr>
          <w:delText>Visualization Charts</w:delText>
        </w:r>
      </w:del>
    </w:p>
    <w:p w14:paraId="1B6D0F15" w14:textId="089BCF3C" w:rsidR="00AB4D0A" w:rsidRPr="004817F8" w:rsidRDefault="00AB4D0A" w:rsidP="00DA777A">
      <w:pPr>
        <w:pStyle w:val="ListParagraph"/>
        <w:numPr>
          <w:ilvl w:val="0"/>
          <w:numId w:val="2"/>
        </w:numPr>
        <w:spacing w:after="0" w:line="240" w:lineRule="auto"/>
        <w:rPr>
          <w:sz w:val="36"/>
          <w:szCs w:val="36"/>
        </w:rPr>
        <w:pPrChange w:id="46" w:author="NIKHIL" w:date="2024-01-24T12:22:00Z">
          <w:pPr>
            <w:pStyle w:val="ListParagraph"/>
            <w:numPr>
              <w:numId w:val="2"/>
            </w:numPr>
            <w:spacing w:line="240" w:lineRule="auto"/>
            <w:ind w:hanging="360"/>
          </w:pPr>
        </w:pPrChange>
      </w:pPr>
      <w:r w:rsidRPr="004817F8">
        <w:rPr>
          <w:sz w:val="36"/>
          <w:szCs w:val="36"/>
        </w:rPr>
        <w:t>F</w:t>
      </w:r>
      <w:del w:id="47" w:author="NIKHIL" w:date="2024-01-24T11:25:00Z">
        <w:r w:rsidRPr="004817F8" w:rsidDel="00BC6FE3">
          <w:rPr>
            <w:sz w:val="36"/>
            <w:szCs w:val="36"/>
          </w:rPr>
          <w:delText>inal</w:delText>
        </w:r>
      </w:del>
      <w:ins w:id="48" w:author="NIKHIL" w:date="2024-01-24T11:25:00Z">
        <w:r w:rsidR="00BC6FE3">
          <w:rPr>
            <w:sz w:val="36"/>
            <w:szCs w:val="36"/>
          </w:rPr>
          <w:t>in</w:t>
        </w:r>
        <w:r w:rsidR="00787B88">
          <w:rPr>
            <w:sz w:val="36"/>
            <w:szCs w:val="36"/>
          </w:rPr>
          <w:t>al</w:t>
        </w:r>
      </w:ins>
      <w:r w:rsidRPr="004817F8">
        <w:rPr>
          <w:sz w:val="36"/>
          <w:szCs w:val="36"/>
        </w:rPr>
        <w:t xml:space="preserve"> </w:t>
      </w:r>
      <w:r w:rsidR="000F2BE8">
        <w:rPr>
          <w:sz w:val="36"/>
          <w:szCs w:val="36"/>
        </w:rPr>
        <w:t xml:space="preserve">Dashboard </w:t>
      </w:r>
      <w:r w:rsidRPr="004817F8">
        <w:rPr>
          <w:sz w:val="36"/>
          <w:szCs w:val="36"/>
        </w:rPr>
        <w:t>Report (Screenshots)</w:t>
      </w:r>
    </w:p>
    <w:p w14:paraId="4F1642BF" w14:textId="73696DDD" w:rsidR="00AB4D0A" w:rsidRPr="004817F8" w:rsidRDefault="004817F8" w:rsidP="004817F8">
      <w:pPr>
        <w:pStyle w:val="ListParagraph"/>
        <w:numPr>
          <w:ilvl w:val="0"/>
          <w:numId w:val="2"/>
        </w:numPr>
        <w:spacing w:line="240" w:lineRule="auto"/>
        <w:rPr>
          <w:sz w:val="36"/>
          <w:szCs w:val="36"/>
        </w:rPr>
      </w:pPr>
      <w:r>
        <w:rPr>
          <w:sz w:val="36"/>
          <w:szCs w:val="36"/>
        </w:rPr>
        <w:t xml:space="preserve">Derived </w:t>
      </w:r>
      <w:r w:rsidRPr="004817F8">
        <w:rPr>
          <w:sz w:val="36"/>
          <w:szCs w:val="36"/>
        </w:rPr>
        <w:t>Insights</w:t>
      </w:r>
      <w:r>
        <w:rPr>
          <w:sz w:val="36"/>
          <w:szCs w:val="36"/>
        </w:rPr>
        <w:t xml:space="preserve"> </w:t>
      </w:r>
    </w:p>
    <w:p w14:paraId="29F1B333" w14:textId="77777777" w:rsidR="00AB4D0A" w:rsidRDefault="00AB4D0A"/>
    <w:p w14:paraId="64EBC9D5" w14:textId="63AE7AE4" w:rsidR="004817F8" w:rsidRDefault="004817F8"/>
    <w:p w14:paraId="37AD7B62" w14:textId="77777777" w:rsidR="004817F8" w:rsidRDefault="004817F8">
      <w:r>
        <w:br w:type="page"/>
      </w:r>
    </w:p>
    <w:p w14:paraId="6E849063" w14:textId="3346BD15" w:rsidR="004817F8" w:rsidRPr="00E91F1D" w:rsidRDefault="004817F8" w:rsidP="004817F8">
      <w:pPr>
        <w:pStyle w:val="ListParagraph"/>
        <w:numPr>
          <w:ilvl w:val="0"/>
          <w:numId w:val="2"/>
        </w:numPr>
        <w:spacing w:line="240" w:lineRule="auto"/>
        <w:rPr>
          <w:sz w:val="56"/>
          <w:szCs w:val="56"/>
        </w:rPr>
      </w:pPr>
      <w:r w:rsidRPr="00E91F1D">
        <w:rPr>
          <w:sz w:val="56"/>
          <w:szCs w:val="56"/>
        </w:rPr>
        <w:lastRenderedPageBreak/>
        <w:t>Problem Statement</w:t>
      </w:r>
    </w:p>
    <w:p w14:paraId="01EC6B00" w14:textId="77777777" w:rsidR="004817F8" w:rsidRDefault="004817F8" w:rsidP="004817F8">
      <w:pPr>
        <w:rPr>
          <w:sz w:val="56"/>
          <w:szCs w:val="56"/>
        </w:rPr>
      </w:pPr>
    </w:p>
    <w:p w14:paraId="58AE70F8" w14:textId="49805AC5" w:rsidR="007372FF" w:rsidRDefault="009D407C" w:rsidP="00A6548C">
      <w:pPr>
        <w:spacing w:line="276" w:lineRule="auto"/>
        <w:rPr>
          <w:rFonts w:cstheme="minorHAnsi"/>
          <w:color w:val="222222"/>
          <w:sz w:val="36"/>
          <w:szCs w:val="36"/>
          <w:shd w:val="clear" w:color="auto" w:fill="FFFFFF"/>
        </w:rPr>
      </w:pPr>
      <w:r>
        <w:rPr>
          <w:rFonts w:cstheme="minorHAnsi"/>
          <w:color w:val="222222"/>
          <w:sz w:val="36"/>
          <w:szCs w:val="36"/>
          <w:shd w:val="clear" w:color="auto" w:fill="FFFFFF"/>
        </w:rPr>
        <w:t xml:space="preserve">A Business organization </w:t>
      </w:r>
      <w:r w:rsidR="00D06C7B">
        <w:rPr>
          <w:rFonts w:cstheme="minorHAnsi"/>
          <w:color w:val="222222"/>
          <w:sz w:val="36"/>
          <w:szCs w:val="36"/>
          <w:shd w:val="clear" w:color="auto" w:fill="FFFFFF"/>
        </w:rPr>
        <w:t>performs</w:t>
      </w:r>
      <w:r>
        <w:rPr>
          <w:rFonts w:cstheme="minorHAnsi"/>
          <w:color w:val="222222"/>
          <w:sz w:val="36"/>
          <w:szCs w:val="36"/>
          <w:shd w:val="clear" w:color="auto" w:fill="FFFFFF"/>
        </w:rPr>
        <w:t xml:space="preserve"> well</w:t>
      </w:r>
      <w:r w:rsidR="00B07602">
        <w:rPr>
          <w:rFonts w:cstheme="minorHAnsi"/>
          <w:color w:val="222222"/>
          <w:sz w:val="36"/>
          <w:szCs w:val="36"/>
          <w:shd w:val="clear" w:color="auto" w:fill="FFFFFF"/>
        </w:rPr>
        <w:t xml:space="preserve"> </w:t>
      </w:r>
      <w:r w:rsidR="007372FF">
        <w:rPr>
          <w:rFonts w:cstheme="minorHAnsi"/>
          <w:color w:val="222222"/>
          <w:sz w:val="36"/>
          <w:szCs w:val="36"/>
          <w:shd w:val="clear" w:color="auto" w:fill="FFFFFF"/>
        </w:rPr>
        <w:t xml:space="preserve">as </w:t>
      </w:r>
      <w:del w:id="49" w:author="NIKHIL" w:date="2024-01-24T11:20:00Z">
        <w:r w:rsidR="00D06C7B" w:rsidDel="00CF32EC">
          <w:rPr>
            <w:rFonts w:cstheme="minorHAnsi"/>
            <w:color w:val="222222"/>
            <w:sz w:val="36"/>
            <w:szCs w:val="36"/>
            <w:shd w:val="clear" w:color="auto" w:fill="FFFFFF"/>
          </w:rPr>
          <w:delText>they</w:delText>
        </w:r>
        <w:r w:rsidR="007372FF" w:rsidDel="00CF32EC">
          <w:rPr>
            <w:rFonts w:cstheme="minorHAnsi"/>
            <w:color w:val="222222"/>
            <w:sz w:val="36"/>
            <w:szCs w:val="36"/>
            <w:shd w:val="clear" w:color="auto" w:fill="FFFFFF"/>
          </w:rPr>
          <w:delText xml:space="preserve"> </w:delText>
        </w:r>
      </w:del>
      <w:ins w:id="50" w:author="NIKHIL" w:date="2024-01-24T11:20:00Z">
        <w:r w:rsidR="00CF32EC">
          <w:rPr>
            <w:rFonts w:cstheme="minorHAnsi"/>
            <w:color w:val="222222"/>
            <w:sz w:val="36"/>
            <w:szCs w:val="36"/>
            <w:shd w:val="clear" w:color="auto" w:fill="FFFFFF"/>
          </w:rPr>
          <w:t xml:space="preserve">it </w:t>
        </w:r>
      </w:ins>
      <w:del w:id="51" w:author="NIKHIL" w:date="2024-01-24T11:18:00Z">
        <w:r w:rsidR="00B07602" w:rsidDel="00CF32EC">
          <w:rPr>
            <w:rFonts w:cstheme="minorHAnsi"/>
            <w:color w:val="222222"/>
            <w:sz w:val="36"/>
            <w:szCs w:val="36"/>
            <w:shd w:val="clear" w:color="auto" w:fill="FFFFFF"/>
          </w:rPr>
          <w:delText>generat</w:delText>
        </w:r>
        <w:r w:rsidR="007372FF" w:rsidDel="00CF32EC">
          <w:rPr>
            <w:rFonts w:cstheme="minorHAnsi"/>
            <w:color w:val="222222"/>
            <w:sz w:val="36"/>
            <w:szCs w:val="36"/>
            <w:shd w:val="clear" w:color="auto" w:fill="FFFFFF"/>
          </w:rPr>
          <w:delText>e</w:delText>
        </w:r>
        <w:r w:rsidR="00D06C7B" w:rsidDel="00CF32EC">
          <w:rPr>
            <w:rFonts w:cstheme="minorHAnsi"/>
            <w:color w:val="222222"/>
            <w:sz w:val="36"/>
            <w:szCs w:val="36"/>
            <w:shd w:val="clear" w:color="auto" w:fill="FFFFFF"/>
          </w:rPr>
          <w:delText>d</w:delText>
        </w:r>
        <w:r w:rsidR="007372FF" w:rsidDel="00CF32EC">
          <w:rPr>
            <w:rFonts w:cstheme="minorHAnsi"/>
            <w:color w:val="222222"/>
            <w:sz w:val="36"/>
            <w:szCs w:val="36"/>
            <w:shd w:val="clear" w:color="auto" w:fill="FFFFFF"/>
          </w:rPr>
          <w:delText xml:space="preserve"> </w:delText>
        </w:r>
      </w:del>
      <w:ins w:id="52" w:author="NIKHIL" w:date="2024-01-24T11:18:00Z">
        <w:r w:rsidR="00CF32EC">
          <w:rPr>
            <w:rFonts w:cstheme="minorHAnsi"/>
            <w:color w:val="222222"/>
            <w:sz w:val="36"/>
            <w:szCs w:val="36"/>
            <w:shd w:val="clear" w:color="auto" w:fill="FFFFFF"/>
          </w:rPr>
          <w:t xml:space="preserve">generates </w:t>
        </w:r>
      </w:ins>
      <w:r w:rsidR="00B07602">
        <w:rPr>
          <w:rFonts w:cstheme="minorHAnsi"/>
          <w:color w:val="222222"/>
          <w:sz w:val="36"/>
          <w:szCs w:val="36"/>
          <w:shd w:val="clear" w:color="auto" w:fill="FFFFFF"/>
        </w:rPr>
        <w:t xml:space="preserve">good </w:t>
      </w:r>
      <w:r>
        <w:rPr>
          <w:rFonts w:cstheme="minorHAnsi"/>
          <w:color w:val="222222"/>
          <w:sz w:val="36"/>
          <w:szCs w:val="36"/>
          <w:shd w:val="clear" w:color="auto" w:fill="FFFFFF"/>
        </w:rPr>
        <w:t>profit</w:t>
      </w:r>
      <w:r w:rsidR="00157CF2">
        <w:rPr>
          <w:rFonts w:cstheme="minorHAnsi"/>
          <w:color w:val="222222"/>
          <w:sz w:val="36"/>
          <w:szCs w:val="36"/>
          <w:shd w:val="clear" w:color="auto" w:fill="FFFFFF"/>
        </w:rPr>
        <w:t xml:space="preserve"> and </w:t>
      </w:r>
      <w:del w:id="53" w:author="NIKHIL" w:date="2024-01-24T11:19:00Z">
        <w:r w:rsidR="00D06C7B" w:rsidDel="00CF32EC">
          <w:rPr>
            <w:rFonts w:cstheme="minorHAnsi"/>
            <w:color w:val="222222"/>
            <w:sz w:val="36"/>
            <w:szCs w:val="36"/>
            <w:shd w:val="clear" w:color="auto" w:fill="FFFFFF"/>
          </w:rPr>
          <w:delText>have</w:delText>
        </w:r>
        <w:r w:rsidR="007372FF" w:rsidDel="00CF32EC">
          <w:rPr>
            <w:rFonts w:cstheme="minorHAnsi"/>
            <w:color w:val="222222"/>
            <w:sz w:val="36"/>
            <w:szCs w:val="36"/>
            <w:shd w:val="clear" w:color="auto" w:fill="FFFFFF"/>
          </w:rPr>
          <w:delText xml:space="preserve"> </w:delText>
        </w:r>
      </w:del>
      <w:ins w:id="54" w:author="NIKHIL" w:date="2024-01-24T11:19:00Z">
        <w:r w:rsidR="00CF32EC">
          <w:rPr>
            <w:rFonts w:cstheme="minorHAnsi"/>
            <w:color w:val="222222"/>
            <w:sz w:val="36"/>
            <w:szCs w:val="36"/>
            <w:shd w:val="clear" w:color="auto" w:fill="FFFFFF"/>
          </w:rPr>
          <w:t xml:space="preserve">has </w:t>
        </w:r>
      </w:ins>
      <w:r w:rsidR="00D06C7B">
        <w:rPr>
          <w:rFonts w:cstheme="minorHAnsi"/>
          <w:color w:val="222222"/>
          <w:sz w:val="36"/>
          <w:szCs w:val="36"/>
          <w:shd w:val="clear" w:color="auto" w:fill="FFFFFF"/>
        </w:rPr>
        <w:t>an</w:t>
      </w:r>
      <w:r w:rsidR="007372FF">
        <w:rPr>
          <w:rFonts w:cstheme="minorHAnsi"/>
          <w:color w:val="222222"/>
          <w:sz w:val="36"/>
          <w:szCs w:val="36"/>
          <w:shd w:val="clear" w:color="auto" w:fill="FFFFFF"/>
        </w:rPr>
        <w:t xml:space="preserve"> </w:t>
      </w:r>
      <w:r w:rsidR="00B07602">
        <w:rPr>
          <w:rFonts w:cstheme="minorHAnsi"/>
          <w:color w:val="222222"/>
          <w:sz w:val="36"/>
          <w:szCs w:val="36"/>
          <w:shd w:val="clear" w:color="auto" w:fill="FFFFFF"/>
        </w:rPr>
        <w:t>increasing market share</w:t>
      </w:r>
      <w:r w:rsidR="00D06C7B">
        <w:rPr>
          <w:rFonts w:cstheme="minorHAnsi"/>
          <w:color w:val="222222"/>
          <w:sz w:val="36"/>
          <w:szCs w:val="36"/>
          <w:shd w:val="clear" w:color="auto" w:fill="FFFFFF"/>
        </w:rPr>
        <w:t xml:space="preserve"> currently in the market</w:t>
      </w:r>
      <w:r w:rsidR="007372FF">
        <w:rPr>
          <w:rFonts w:cstheme="minorHAnsi"/>
          <w:color w:val="222222"/>
          <w:sz w:val="36"/>
          <w:szCs w:val="36"/>
          <w:shd w:val="clear" w:color="auto" w:fill="FFFFFF"/>
        </w:rPr>
        <w:t xml:space="preserve">. </w:t>
      </w:r>
      <w:r w:rsidR="00D06C7B">
        <w:rPr>
          <w:rFonts w:cstheme="minorHAnsi"/>
          <w:color w:val="222222"/>
          <w:sz w:val="36"/>
          <w:szCs w:val="36"/>
          <w:shd w:val="clear" w:color="auto" w:fill="FFFFFF"/>
        </w:rPr>
        <w:t>Also</w:t>
      </w:r>
      <w:ins w:id="55" w:author="NIKHIL" w:date="2024-01-24T11:19:00Z">
        <w:r w:rsidR="00CF32EC">
          <w:rPr>
            <w:rFonts w:cstheme="minorHAnsi"/>
            <w:color w:val="222222"/>
            <w:sz w:val="36"/>
            <w:szCs w:val="36"/>
            <w:shd w:val="clear" w:color="auto" w:fill="FFFFFF"/>
          </w:rPr>
          <w:t>,</w:t>
        </w:r>
      </w:ins>
      <w:r w:rsidR="00D06C7B">
        <w:rPr>
          <w:rFonts w:cstheme="minorHAnsi"/>
          <w:color w:val="222222"/>
          <w:sz w:val="36"/>
          <w:szCs w:val="36"/>
          <w:shd w:val="clear" w:color="auto" w:fill="FFFFFF"/>
        </w:rPr>
        <w:t xml:space="preserve"> they build and </w:t>
      </w:r>
      <w:del w:id="56" w:author="NIKHIL" w:date="2024-01-24T11:19:00Z">
        <w:r w:rsidR="00D06C7B" w:rsidDel="00CF32EC">
          <w:rPr>
            <w:rFonts w:cstheme="minorHAnsi"/>
            <w:color w:val="222222"/>
            <w:sz w:val="36"/>
            <w:szCs w:val="36"/>
            <w:shd w:val="clear" w:color="auto" w:fill="FFFFFF"/>
          </w:rPr>
          <w:delText xml:space="preserve">maintained </w:delText>
        </w:r>
      </w:del>
      <w:ins w:id="57" w:author="NIKHIL" w:date="2024-01-24T11:19:00Z">
        <w:r w:rsidR="00CF32EC">
          <w:rPr>
            <w:rFonts w:cstheme="minorHAnsi"/>
            <w:color w:val="222222"/>
            <w:sz w:val="36"/>
            <w:szCs w:val="36"/>
            <w:shd w:val="clear" w:color="auto" w:fill="FFFFFF"/>
          </w:rPr>
          <w:t xml:space="preserve">maintain </w:t>
        </w:r>
      </w:ins>
      <w:r w:rsidR="00D06C7B">
        <w:rPr>
          <w:rFonts w:cstheme="minorHAnsi"/>
          <w:color w:val="222222"/>
          <w:sz w:val="36"/>
          <w:szCs w:val="36"/>
          <w:shd w:val="clear" w:color="auto" w:fill="FFFFFF"/>
        </w:rPr>
        <w:t xml:space="preserve">an excellent workforce </w:t>
      </w:r>
      <w:del w:id="58" w:author="NIKHIL" w:date="2024-01-24T11:19:00Z">
        <w:r w:rsidR="00D06C7B" w:rsidDel="00CF32EC">
          <w:rPr>
            <w:rFonts w:cstheme="minorHAnsi"/>
            <w:color w:val="222222"/>
            <w:sz w:val="36"/>
            <w:szCs w:val="36"/>
            <w:shd w:val="clear" w:color="auto" w:fill="FFFFFF"/>
          </w:rPr>
          <w:delText xml:space="preserve">by </w:delText>
        </w:r>
      </w:del>
      <w:ins w:id="59" w:author="NIKHIL" w:date="2024-01-24T11:19:00Z">
        <w:r w:rsidR="00CF32EC">
          <w:rPr>
            <w:rFonts w:cstheme="minorHAnsi"/>
            <w:color w:val="222222"/>
            <w:sz w:val="36"/>
            <w:szCs w:val="36"/>
            <w:shd w:val="clear" w:color="auto" w:fill="FFFFFF"/>
          </w:rPr>
          <w:t xml:space="preserve">through </w:t>
        </w:r>
      </w:ins>
      <w:r w:rsidR="00D06C7B">
        <w:rPr>
          <w:rFonts w:cstheme="minorHAnsi"/>
          <w:color w:val="222222"/>
          <w:sz w:val="36"/>
          <w:szCs w:val="36"/>
          <w:shd w:val="clear" w:color="auto" w:fill="FFFFFF"/>
        </w:rPr>
        <w:t xml:space="preserve">effective and </w:t>
      </w:r>
      <w:del w:id="60" w:author="NIKHIL" w:date="2024-01-24T11:21:00Z">
        <w:r w:rsidR="00D06C7B" w:rsidDel="00CF32EC">
          <w:rPr>
            <w:rFonts w:cstheme="minorHAnsi"/>
            <w:color w:val="222222"/>
            <w:sz w:val="36"/>
            <w:szCs w:val="36"/>
            <w:shd w:val="clear" w:color="auto" w:fill="FFFFFF"/>
          </w:rPr>
          <w:delText xml:space="preserve">strategical </w:delText>
        </w:r>
      </w:del>
      <w:ins w:id="61" w:author="NIKHIL" w:date="2024-01-24T11:21:00Z">
        <w:r w:rsidR="00CF32EC">
          <w:rPr>
            <w:rFonts w:cstheme="minorHAnsi"/>
            <w:color w:val="222222"/>
            <w:sz w:val="36"/>
            <w:szCs w:val="36"/>
            <w:shd w:val="clear" w:color="auto" w:fill="FFFFFF"/>
          </w:rPr>
          <w:t xml:space="preserve">strategic </w:t>
        </w:r>
      </w:ins>
      <w:r w:rsidR="00D06C7B">
        <w:rPr>
          <w:rFonts w:cstheme="minorHAnsi"/>
          <w:color w:val="222222"/>
          <w:sz w:val="36"/>
          <w:szCs w:val="36"/>
          <w:shd w:val="clear" w:color="auto" w:fill="FFFFFF"/>
        </w:rPr>
        <w:t xml:space="preserve">hiring and also by providing </w:t>
      </w:r>
      <w:ins w:id="62" w:author="NIKHIL" w:date="2024-01-24T11:19:00Z">
        <w:r w:rsidR="00CF32EC">
          <w:rPr>
            <w:rFonts w:cstheme="minorHAnsi"/>
            <w:color w:val="222222"/>
            <w:sz w:val="36"/>
            <w:szCs w:val="36"/>
            <w:shd w:val="clear" w:color="auto" w:fill="FFFFFF"/>
          </w:rPr>
          <w:t xml:space="preserve">a </w:t>
        </w:r>
      </w:ins>
      <w:r w:rsidR="00D06C7B">
        <w:rPr>
          <w:rFonts w:cstheme="minorHAnsi"/>
          <w:color w:val="222222"/>
          <w:sz w:val="36"/>
          <w:szCs w:val="36"/>
          <w:shd w:val="clear" w:color="auto" w:fill="FFFFFF"/>
        </w:rPr>
        <w:t xml:space="preserve">variety of training </w:t>
      </w:r>
      <w:del w:id="63" w:author="NIKHIL" w:date="2024-01-24T11:19:00Z">
        <w:r w:rsidR="00D06C7B" w:rsidDel="00CF32EC">
          <w:rPr>
            <w:rFonts w:cstheme="minorHAnsi"/>
            <w:color w:val="222222"/>
            <w:sz w:val="36"/>
            <w:szCs w:val="36"/>
            <w:shd w:val="clear" w:color="auto" w:fill="FFFFFF"/>
          </w:rPr>
          <w:delText xml:space="preserve">of </w:delText>
        </w:r>
      </w:del>
      <w:ins w:id="64" w:author="NIKHIL" w:date="2024-01-24T11:19:00Z">
        <w:r w:rsidR="00CF32EC">
          <w:rPr>
            <w:rFonts w:cstheme="minorHAnsi"/>
            <w:color w:val="222222"/>
            <w:sz w:val="36"/>
            <w:szCs w:val="36"/>
            <w:shd w:val="clear" w:color="auto" w:fill="FFFFFF"/>
          </w:rPr>
          <w:t xml:space="preserve">in </w:t>
        </w:r>
      </w:ins>
      <w:r w:rsidR="00D06C7B">
        <w:rPr>
          <w:rFonts w:cstheme="minorHAnsi"/>
          <w:color w:val="222222"/>
          <w:sz w:val="36"/>
          <w:szCs w:val="36"/>
          <w:shd w:val="clear" w:color="auto" w:fill="FFFFFF"/>
        </w:rPr>
        <w:t>various fields, according to market trends</w:t>
      </w:r>
      <w:r w:rsidR="00B07602">
        <w:rPr>
          <w:rFonts w:cstheme="minorHAnsi"/>
          <w:color w:val="222222"/>
          <w:sz w:val="36"/>
          <w:szCs w:val="36"/>
          <w:shd w:val="clear" w:color="auto" w:fill="FFFFFF"/>
        </w:rPr>
        <w:t xml:space="preserve">. </w:t>
      </w:r>
    </w:p>
    <w:p w14:paraId="3C23D218" w14:textId="2A34C6D5" w:rsidR="00B07602" w:rsidRDefault="00B07602" w:rsidP="00A6548C">
      <w:pPr>
        <w:spacing w:line="276" w:lineRule="auto"/>
        <w:rPr>
          <w:rFonts w:cstheme="minorHAnsi"/>
          <w:color w:val="222222"/>
          <w:sz w:val="36"/>
          <w:szCs w:val="36"/>
          <w:shd w:val="clear" w:color="auto" w:fill="FFFFFF"/>
        </w:rPr>
      </w:pPr>
      <w:r>
        <w:rPr>
          <w:rFonts w:cstheme="minorHAnsi"/>
          <w:color w:val="222222"/>
          <w:sz w:val="36"/>
          <w:szCs w:val="36"/>
          <w:shd w:val="clear" w:color="auto" w:fill="FFFFFF"/>
        </w:rPr>
        <w:t xml:space="preserve">However, they observed there is </w:t>
      </w:r>
      <w:r w:rsidR="009D407C">
        <w:rPr>
          <w:rFonts w:cstheme="minorHAnsi"/>
          <w:color w:val="222222"/>
          <w:sz w:val="36"/>
          <w:szCs w:val="36"/>
          <w:shd w:val="clear" w:color="auto" w:fill="FFFFFF"/>
        </w:rPr>
        <w:t xml:space="preserve">comparatively higher attrition in </w:t>
      </w:r>
      <w:r>
        <w:rPr>
          <w:rFonts w:cstheme="minorHAnsi"/>
          <w:color w:val="222222"/>
          <w:sz w:val="36"/>
          <w:szCs w:val="36"/>
          <w:shd w:val="clear" w:color="auto" w:fill="FFFFFF"/>
        </w:rPr>
        <w:t xml:space="preserve">the </w:t>
      </w:r>
      <w:r w:rsidR="009D407C">
        <w:rPr>
          <w:rFonts w:cstheme="minorHAnsi"/>
          <w:color w:val="222222"/>
          <w:sz w:val="36"/>
          <w:szCs w:val="36"/>
          <w:shd w:val="clear" w:color="auto" w:fill="FFFFFF"/>
        </w:rPr>
        <w:t>last couple of quarters</w:t>
      </w:r>
      <w:r w:rsidR="00157CF2">
        <w:rPr>
          <w:rFonts w:cstheme="minorHAnsi"/>
          <w:color w:val="222222"/>
          <w:sz w:val="36"/>
          <w:szCs w:val="36"/>
          <w:shd w:val="clear" w:color="auto" w:fill="FFFFFF"/>
        </w:rPr>
        <w:t xml:space="preserve"> in the company</w:t>
      </w:r>
      <w:r>
        <w:rPr>
          <w:rFonts w:cstheme="minorHAnsi"/>
          <w:color w:val="222222"/>
          <w:sz w:val="36"/>
          <w:szCs w:val="36"/>
          <w:shd w:val="clear" w:color="auto" w:fill="FFFFFF"/>
        </w:rPr>
        <w:t>.</w:t>
      </w:r>
      <w:r w:rsidR="00157CF2">
        <w:rPr>
          <w:rFonts w:cstheme="minorHAnsi"/>
          <w:color w:val="222222"/>
          <w:sz w:val="36"/>
          <w:szCs w:val="36"/>
          <w:shd w:val="clear" w:color="auto" w:fill="FFFFFF"/>
        </w:rPr>
        <w:t xml:space="preserve"> Hence, the HR team is</w:t>
      </w:r>
      <w:r w:rsidR="00E92C08">
        <w:rPr>
          <w:rFonts w:cstheme="minorHAnsi"/>
          <w:color w:val="222222"/>
          <w:sz w:val="36"/>
          <w:szCs w:val="36"/>
          <w:shd w:val="clear" w:color="auto" w:fill="FFFFFF"/>
        </w:rPr>
        <w:t xml:space="preserve"> trying</w:t>
      </w:r>
      <w:r w:rsidR="00157CF2">
        <w:rPr>
          <w:rFonts w:cstheme="minorHAnsi"/>
          <w:color w:val="222222"/>
          <w:sz w:val="36"/>
          <w:szCs w:val="36"/>
          <w:shd w:val="clear" w:color="auto" w:fill="FFFFFF"/>
        </w:rPr>
        <w:t xml:space="preserve"> to understand where the problem lies for the employee force</w:t>
      </w:r>
      <w:r w:rsidR="00E92C08">
        <w:rPr>
          <w:rFonts w:cstheme="minorHAnsi"/>
          <w:color w:val="222222"/>
          <w:sz w:val="36"/>
          <w:szCs w:val="36"/>
          <w:shd w:val="clear" w:color="auto" w:fill="FFFFFF"/>
        </w:rPr>
        <w:t>.</w:t>
      </w:r>
      <w:r w:rsidR="00157CF2">
        <w:rPr>
          <w:rFonts w:cstheme="minorHAnsi"/>
          <w:color w:val="222222"/>
          <w:sz w:val="36"/>
          <w:szCs w:val="36"/>
          <w:shd w:val="clear" w:color="auto" w:fill="FFFFFF"/>
        </w:rPr>
        <w:t xml:space="preserve"> </w:t>
      </w:r>
      <w:r w:rsidR="00D06C7B">
        <w:rPr>
          <w:rFonts w:cstheme="minorHAnsi"/>
          <w:color w:val="222222"/>
          <w:sz w:val="36"/>
          <w:szCs w:val="36"/>
          <w:shd w:val="clear" w:color="auto" w:fill="FFFFFF"/>
        </w:rPr>
        <w:t>The</w:t>
      </w:r>
      <w:r w:rsidR="00157CF2">
        <w:rPr>
          <w:rFonts w:cstheme="minorHAnsi"/>
          <w:color w:val="222222"/>
          <w:sz w:val="36"/>
          <w:szCs w:val="36"/>
          <w:shd w:val="clear" w:color="auto" w:fill="FFFFFF"/>
        </w:rPr>
        <w:t xml:space="preserve"> HR department is responsible for monitoring and managing various aspects of employees of the company. </w:t>
      </w:r>
    </w:p>
    <w:p w14:paraId="36E72601" w14:textId="3BDACCBB" w:rsidR="00B07602" w:rsidRDefault="00E92C08" w:rsidP="00A6548C">
      <w:pPr>
        <w:spacing w:line="276" w:lineRule="auto"/>
        <w:rPr>
          <w:rFonts w:cstheme="minorHAnsi"/>
          <w:color w:val="222222"/>
          <w:sz w:val="36"/>
          <w:szCs w:val="36"/>
          <w:shd w:val="clear" w:color="auto" w:fill="FFFFFF"/>
        </w:rPr>
      </w:pPr>
      <w:r>
        <w:rPr>
          <w:rFonts w:cstheme="minorHAnsi"/>
          <w:color w:val="222222"/>
          <w:sz w:val="36"/>
          <w:szCs w:val="36"/>
          <w:shd w:val="clear" w:color="auto" w:fill="FFFFFF"/>
        </w:rPr>
        <w:t>HR team hired a consulting firm for their services, where you work as a Business Analyst, and this case is allocated to you by the firm.</w:t>
      </w:r>
    </w:p>
    <w:p w14:paraId="4F73627A" w14:textId="28468D5A" w:rsidR="00E92C08" w:rsidRDefault="00E92C08" w:rsidP="00A6548C">
      <w:pPr>
        <w:spacing w:line="276" w:lineRule="auto"/>
        <w:rPr>
          <w:rFonts w:cstheme="minorHAnsi"/>
          <w:color w:val="222222"/>
          <w:sz w:val="36"/>
          <w:szCs w:val="36"/>
          <w:shd w:val="clear" w:color="auto" w:fill="FFFFFF"/>
        </w:rPr>
      </w:pPr>
      <w:r>
        <w:rPr>
          <w:rFonts w:cstheme="minorHAnsi"/>
          <w:color w:val="222222"/>
          <w:sz w:val="36"/>
          <w:szCs w:val="36"/>
          <w:shd w:val="clear" w:color="auto" w:fill="FFFFFF"/>
        </w:rPr>
        <w:t xml:space="preserve">You had </w:t>
      </w:r>
      <w:r w:rsidR="00D06C7B">
        <w:rPr>
          <w:rFonts w:cstheme="minorHAnsi"/>
          <w:color w:val="222222"/>
          <w:sz w:val="36"/>
          <w:szCs w:val="36"/>
          <w:shd w:val="clear" w:color="auto" w:fill="FFFFFF"/>
        </w:rPr>
        <w:t xml:space="preserve">a </w:t>
      </w:r>
      <w:r>
        <w:rPr>
          <w:rFonts w:cstheme="minorHAnsi"/>
          <w:color w:val="222222"/>
          <w:sz w:val="36"/>
          <w:szCs w:val="36"/>
          <w:shd w:val="clear" w:color="auto" w:fill="FFFFFF"/>
        </w:rPr>
        <w:t>couple of business discussions with the HR team where you understood the</w:t>
      </w:r>
      <w:r w:rsidR="007372FF">
        <w:rPr>
          <w:rFonts w:cstheme="minorHAnsi"/>
          <w:color w:val="222222"/>
          <w:sz w:val="36"/>
          <w:szCs w:val="36"/>
          <w:shd w:val="clear" w:color="auto" w:fill="FFFFFF"/>
        </w:rPr>
        <w:t xml:space="preserve">ir business </w:t>
      </w:r>
      <w:r>
        <w:rPr>
          <w:rFonts w:cstheme="minorHAnsi"/>
          <w:color w:val="222222"/>
          <w:sz w:val="36"/>
          <w:szCs w:val="36"/>
          <w:shd w:val="clear" w:color="auto" w:fill="FFFFFF"/>
        </w:rPr>
        <w:t>scenario</w:t>
      </w:r>
      <w:r w:rsidR="007372FF">
        <w:rPr>
          <w:rFonts w:cstheme="minorHAnsi"/>
          <w:color w:val="222222"/>
          <w:sz w:val="36"/>
          <w:szCs w:val="36"/>
          <w:shd w:val="clear" w:color="auto" w:fill="FFFFFF"/>
        </w:rPr>
        <w:t>.</w:t>
      </w:r>
      <w:r w:rsidR="00257D3A">
        <w:rPr>
          <w:rFonts w:cstheme="minorHAnsi"/>
          <w:color w:val="222222"/>
          <w:sz w:val="36"/>
          <w:szCs w:val="36"/>
          <w:shd w:val="clear" w:color="auto" w:fill="FFFFFF"/>
        </w:rPr>
        <w:t xml:space="preserve"> </w:t>
      </w:r>
      <w:r>
        <w:rPr>
          <w:rFonts w:cstheme="minorHAnsi"/>
          <w:color w:val="222222"/>
          <w:sz w:val="36"/>
          <w:szCs w:val="36"/>
          <w:shd w:val="clear" w:color="auto" w:fill="FFFFFF"/>
        </w:rPr>
        <w:t xml:space="preserve">Now </w:t>
      </w:r>
      <w:r w:rsidR="00D06C7B">
        <w:rPr>
          <w:rFonts w:cstheme="minorHAnsi"/>
          <w:color w:val="222222"/>
          <w:sz w:val="36"/>
          <w:szCs w:val="36"/>
          <w:shd w:val="clear" w:color="auto" w:fill="FFFFFF"/>
        </w:rPr>
        <w:t>it's</w:t>
      </w:r>
      <w:r>
        <w:rPr>
          <w:rFonts w:cstheme="minorHAnsi"/>
          <w:color w:val="222222"/>
          <w:sz w:val="36"/>
          <w:szCs w:val="36"/>
          <w:shd w:val="clear" w:color="auto" w:fill="FFFFFF"/>
        </w:rPr>
        <w:t xml:space="preserve"> your responsibility to </w:t>
      </w:r>
      <w:r w:rsidR="00257D3A">
        <w:rPr>
          <w:rFonts w:cstheme="minorHAnsi"/>
          <w:color w:val="222222"/>
          <w:sz w:val="36"/>
          <w:szCs w:val="36"/>
          <w:shd w:val="clear" w:color="auto" w:fill="FFFFFF"/>
        </w:rPr>
        <w:t>make a detailed analysis of the case and create a data analysis report</w:t>
      </w:r>
      <w:r w:rsidR="007372FF">
        <w:rPr>
          <w:rFonts w:cstheme="minorHAnsi"/>
          <w:color w:val="222222"/>
          <w:sz w:val="36"/>
          <w:szCs w:val="36"/>
          <w:shd w:val="clear" w:color="auto" w:fill="FFFFFF"/>
        </w:rPr>
        <w:t xml:space="preserve">, they have provided you </w:t>
      </w:r>
      <w:r w:rsidR="00D06C7B">
        <w:rPr>
          <w:rFonts w:cstheme="minorHAnsi"/>
          <w:color w:val="222222"/>
          <w:sz w:val="36"/>
          <w:szCs w:val="36"/>
          <w:shd w:val="clear" w:color="auto" w:fill="FFFFFF"/>
        </w:rPr>
        <w:t xml:space="preserve">with </w:t>
      </w:r>
      <w:r w:rsidR="007372FF">
        <w:rPr>
          <w:rFonts w:cstheme="minorHAnsi"/>
          <w:color w:val="222222"/>
          <w:sz w:val="36"/>
          <w:szCs w:val="36"/>
          <w:shd w:val="clear" w:color="auto" w:fill="FFFFFF"/>
        </w:rPr>
        <w:t xml:space="preserve">their recent employees’ data. </w:t>
      </w:r>
    </w:p>
    <w:p w14:paraId="18BD97C9" w14:textId="215B9EF9" w:rsidR="00257D3A" w:rsidRDefault="00257D3A" w:rsidP="00A6548C">
      <w:pPr>
        <w:spacing w:line="276" w:lineRule="auto"/>
        <w:rPr>
          <w:rFonts w:cstheme="minorHAnsi"/>
          <w:color w:val="222222"/>
          <w:sz w:val="36"/>
          <w:szCs w:val="36"/>
          <w:shd w:val="clear" w:color="auto" w:fill="FFFFFF"/>
        </w:rPr>
      </w:pPr>
      <w:r>
        <w:rPr>
          <w:rFonts w:cstheme="minorHAnsi"/>
          <w:color w:val="222222"/>
          <w:sz w:val="36"/>
          <w:szCs w:val="36"/>
          <w:shd w:val="clear" w:color="auto" w:fill="FFFFFF"/>
        </w:rPr>
        <w:t xml:space="preserve">Your data analysis report should meet the analytical </w:t>
      </w:r>
      <w:r w:rsidR="00D06C7B">
        <w:rPr>
          <w:rFonts w:cstheme="minorHAnsi"/>
          <w:color w:val="222222"/>
          <w:sz w:val="36"/>
          <w:szCs w:val="36"/>
          <w:shd w:val="clear" w:color="auto" w:fill="FFFFFF"/>
        </w:rPr>
        <w:t>targets/queries</w:t>
      </w:r>
      <w:r>
        <w:rPr>
          <w:rFonts w:cstheme="minorHAnsi"/>
          <w:color w:val="222222"/>
          <w:sz w:val="36"/>
          <w:szCs w:val="36"/>
          <w:shd w:val="clear" w:color="auto" w:fill="FFFFFF"/>
        </w:rPr>
        <w:t xml:space="preserve"> of </w:t>
      </w:r>
      <w:r w:rsidR="00D06C7B">
        <w:rPr>
          <w:rFonts w:cstheme="minorHAnsi"/>
          <w:color w:val="222222"/>
          <w:sz w:val="36"/>
          <w:szCs w:val="36"/>
          <w:shd w:val="clear" w:color="auto" w:fill="FFFFFF"/>
        </w:rPr>
        <w:t xml:space="preserve">the </w:t>
      </w:r>
      <w:r>
        <w:rPr>
          <w:rFonts w:cstheme="minorHAnsi"/>
          <w:color w:val="222222"/>
          <w:sz w:val="36"/>
          <w:szCs w:val="36"/>
          <w:shd w:val="clear" w:color="auto" w:fill="FFFFFF"/>
        </w:rPr>
        <w:t>HR team presented to you in the business discussions. Along with the analysis report</w:t>
      </w:r>
      <w:r w:rsidR="00D06C7B">
        <w:rPr>
          <w:rFonts w:cstheme="minorHAnsi"/>
          <w:color w:val="222222"/>
          <w:sz w:val="36"/>
          <w:szCs w:val="36"/>
          <w:shd w:val="clear" w:color="auto" w:fill="FFFFFF"/>
        </w:rPr>
        <w:t>,</w:t>
      </w:r>
      <w:r w:rsidR="007372FF">
        <w:rPr>
          <w:rFonts w:cstheme="minorHAnsi"/>
          <w:color w:val="222222"/>
          <w:sz w:val="36"/>
          <w:szCs w:val="36"/>
          <w:shd w:val="clear" w:color="auto" w:fill="FFFFFF"/>
        </w:rPr>
        <w:t xml:space="preserve"> they </w:t>
      </w:r>
      <w:r w:rsidR="00D06C7B">
        <w:rPr>
          <w:rFonts w:cstheme="minorHAnsi"/>
          <w:color w:val="222222"/>
          <w:sz w:val="36"/>
          <w:szCs w:val="36"/>
          <w:shd w:val="clear" w:color="auto" w:fill="FFFFFF"/>
        </w:rPr>
        <w:t>expect</w:t>
      </w:r>
      <w:r w:rsidR="007372FF">
        <w:rPr>
          <w:rFonts w:cstheme="minorHAnsi"/>
          <w:color w:val="222222"/>
          <w:sz w:val="36"/>
          <w:szCs w:val="36"/>
          <w:shd w:val="clear" w:color="auto" w:fill="FFFFFF"/>
        </w:rPr>
        <w:t xml:space="preserve"> you to present the key insights from your side using your created analysis report.</w:t>
      </w:r>
      <w:r>
        <w:rPr>
          <w:rFonts w:cstheme="minorHAnsi"/>
          <w:color w:val="222222"/>
          <w:sz w:val="36"/>
          <w:szCs w:val="36"/>
          <w:shd w:val="clear" w:color="auto" w:fill="FFFFFF"/>
        </w:rPr>
        <w:t xml:space="preserve"> </w:t>
      </w:r>
    </w:p>
    <w:p w14:paraId="31DC3BCB" w14:textId="6FCBB4F8" w:rsidR="00E91F1D" w:rsidRDefault="00E91F1D" w:rsidP="004817F8"/>
    <w:p w14:paraId="3F6A9C7E" w14:textId="4B244D50" w:rsidR="00E91F1D" w:rsidDel="00C06CD0" w:rsidRDefault="00E91F1D">
      <w:pPr>
        <w:rPr>
          <w:del w:id="65" w:author="NIKHIL" w:date="2024-01-12T14:55:00Z"/>
          <w:sz w:val="56"/>
          <w:szCs w:val="56"/>
        </w:rPr>
      </w:pPr>
      <w:r>
        <w:br w:type="page"/>
      </w:r>
      <w:r w:rsidRPr="00E91F1D">
        <w:rPr>
          <w:sz w:val="56"/>
          <w:szCs w:val="56"/>
        </w:rPr>
        <w:lastRenderedPageBreak/>
        <w:t>Business Problems / Analytical Goals</w:t>
      </w:r>
    </w:p>
    <w:p w14:paraId="4001167D" w14:textId="77777777" w:rsidR="00C06CD0" w:rsidRDefault="00C06CD0" w:rsidP="00D06C7B">
      <w:pPr>
        <w:rPr>
          <w:ins w:id="66" w:author="NIKHIL" w:date="2024-01-12T15:31:00Z"/>
          <w:sz w:val="56"/>
          <w:szCs w:val="56"/>
        </w:rPr>
      </w:pPr>
    </w:p>
    <w:p w14:paraId="4F98132C" w14:textId="77777777" w:rsidR="00DB0D73" w:rsidDel="00C06CD0" w:rsidRDefault="00DB0D73">
      <w:pPr>
        <w:rPr>
          <w:del w:id="67" w:author="NIKHIL" w:date="2024-01-12T14:55:00Z"/>
          <w:sz w:val="56"/>
          <w:szCs w:val="56"/>
        </w:rPr>
      </w:pPr>
    </w:p>
    <w:p w14:paraId="187FD7F0" w14:textId="77777777" w:rsidR="00C06CD0" w:rsidRPr="005666EB" w:rsidRDefault="00C06CD0">
      <w:pPr>
        <w:spacing w:line="240" w:lineRule="auto"/>
        <w:rPr>
          <w:ins w:id="68" w:author="NIKHIL" w:date="2024-01-12T15:31:00Z"/>
          <w:sz w:val="56"/>
          <w:szCs w:val="56"/>
          <w:rPrChange w:id="69" w:author="NIKHIL" w:date="2024-01-12T15:00:00Z">
            <w:rPr>
              <w:ins w:id="70" w:author="NIKHIL" w:date="2024-01-12T15:31:00Z"/>
            </w:rPr>
          </w:rPrChange>
        </w:rPr>
        <w:pPrChange w:id="71" w:author="NIKHIL" w:date="2024-01-12T15:00:00Z">
          <w:pPr>
            <w:pStyle w:val="ListParagraph"/>
            <w:spacing w:line="240" w:lineRule="auto"/>
          </w:pPr>
        </w:pPrChange>
      </w:pPr>
    </w:p>
    <w:p w14:paraId="06BF311C" w14:textId="0E2E50A5" w:rsidR="004817F8" w:rsidRDefault="00E91F1D">
      <w:pPr>
        <w:pPrChange w:id="72" w:author="NIKHIL" w:date="2024-01-12T14:55:00Z">
          <w:pPr>
            <w:spacing w:line="240" w:lineRule="auto"/>
          </w:pPr>
        </w:pPrChange>
      </w:pPr>
      <w:del w:id="73" w:author="NIKHIL" w:date="2024-01-12T14:55:00Z">
        <w:r w:rsidDel="005666EB">
          <w:delText xml:space="preserve">  </w:delText>
        </w:r>
      </w:del>
    </w:p>
    <w:p w14:paraId="22CF3DEE" w14:textId="399FCDBE" w:rsidR="00D653BB" w:rsidRDefault="00D653BB" w:rsidP="009463CF">
      <w:pPr>
        <w:pStyle w:val="ListParagraph"/>
        <w:numPr>
          <w:ilvl w:val="0"/>
          <w:numId w:val="10"/>
        </w:numPr>
        <w:spacing w:line="276" w:lineRule="auto"/>
        <w:rPr>
          <w:rFonts w:cstheme="minorHAnsi"/>
          <w:color w:val="222222"/>
          <w:sz w:val="36"/>
          <w:szCs w:val="36"/>
          <w:shd w:val="clear" w:color="auto" w:fill="FFFFFF"/>
        </w:rPr>
      </w:pPr>
      <w:r>
        <w:rPr>
          <w:rFonts w:cstheme="minorHAnsi"/>
          <w:color w:val="222222"/>
          <w:sz w:val="36"/>
          <w:szCs w:val="36"/>
          <w:shd w:val="clear" w:color="auto" w:fill="FFFFFF"/>
        </w:rPr>
        <w:t xml:space="preserve">KPIs to </w:t>
      </w:r>
      <w:r w:rsidR="001D75B9">
        <w:rPr>
          <w:rFonts w:cstheme="minorHAnsi"/>
          <w:color w:val="222222"/>
          <w:sz w:val="36"/>
          <w:szCs w:val="36"/>
          <w:shd w:val="clear" w:color="auto" w:fill="FFFFFF"/>
        </w:rPr>
        <w:t>evaluate</w:t>
      </w:r>
      <w:r>
        <w:rPr>
          <w:rFonts w:cstheme="minorHAnsi"/>
          <w:color w:val="222222"/>
          <w:sz w:val="36"/>
          <w:szCs w:val="36"/>
          <w:shd w:val="clear" w:color="auto" w:fill="FFFFFF"/>
        </w:rPr>
        <w:t xml:space="preserve"> the business</w:t>
      </w:r>
      <w:r w:rsidR="001D75B9">
        <w:rPr>
          <w:rFonts w:cstheme="minorHAnsi"/>
          <w:color w:val="222222"/>
          <w:sz w:val="36"/>
          <w:szCs w:val="36"/>
          <w:shd w:val="clear" w:color="auto" w:fill="FFFFFF"/>
        </w:rPr>
        <w:t xml:space="preserve"> performance</w:t>
      </w:r>
      <w:r>
        <w:rPr>
          <w:rFonts w:cstheme="minorHAnsi"/>
          <w:color w:val="222222"/>
          <w:sz w:val="36"/>
          <w:szCs w:val="36"/>
          <w:shd w:val="clear" w:color="auto" w:fill="FFFFFF"/>
        </w:rPr>
        <w:t xml:space="preserve"> at a higher </w:t>
      </w:r>
      <w:r w:rsidR="00FE6DC8">
        <w:rPr>
          <w:rFonts w:cstheme="minorHAnsi"/>
          <w:color w:val="222222"/>
          <w:sz w:val="36"/>
          <w:szCs w:val="36"/>
          <w:shd w:val="clear" w:color="auto" w:fill="FFFFFF"/>
        </w:rPr>
        <w:t>level</w:t>
      </w:r>
      <w:r w:rsidR="009463CF">
        <w:rPr>
          <w:rFonts w:cstheme="minorHAnsi"/>
          <w:color w:val="222222"/>
          <w:sz w:val="36"/>
          <w:szCs w:val="36"/>
          <w:shd w:val="clear" w:color="auto" w:fill="FFFFFF"/>
        </w:rPr>
        <w:t xml:space="preserve">. </w:t>
      </w:r>
    </w:p>
    <w:p w14:paraId="73FF0899" w14:textId="568F48C8" w:rsidR="009463CF" w:rsidRDefault="009463CF" w:rsidP="009463CF">
      <w:pPr>
        <w:pStyle w:val="ListParagraph"/>
        <w:numPr>
          <w:ilvl w:val="0"/>
          <w:numId w:val="24"/>
        </w:numPr>
        <w:spacing w:line="276" w:lineRule="auto"/>
        <w:rPr>
          <w:rFonts w:cstheme="minorHAnsi"/>
          <w:color w:val="222222"/>
          <w:sz w:val="36"/>
          <w:szCs w:val="36"/>
          <w:shd w:val="clear" w:color="auto" w:fill="FFFFFF"/>
        </w:rPr>
      </w:pPr>
      <w:r>
        <w:rPr>
          <w:rFonts w:cstheme="minorHAnsi"/>
          <w:color w:val="222222"/>
          <w:sz w:val="36"/>
          <w:szCs w:val="36"/>
          <w:shd w:val="clear" w:color="auto" w:fill="FFFFFF"/>
        </w:rPr>
        <w:t>Attrition % rate.</w:t>
      </w:r>
    </w:p>
    <w:p w14:paraId="4AFA91E3" w14:textId="2D44A8C0" w:rsidR="009463CF" w:rsidRDefault="009463CF" w:rsidP="009463CF">
      <w:pPr>
        <w:pStyle w:val="ListParagraph"/>
        <w:numPr>
          <w:ilvl w:val="0"/>
          <w:numId w:val="24"/>
        </w:numPr>
        <w:spacing w:line="276" w:lineRule="auto"/>
        <w:rPr>
          <w:rFonts w:cstheme="minorHAnsi"/>
          <w:color w:val="222222"/>
          <w:sz w:val="36"/>
          <w:szCs w:val="36"/>
          <w:shd w:val="clear" w:color="auto" w:fill="FFFFFF"/>
        </w:rPr>
      </w:pPr>
      <w:r>
        <w:rPr>
          <w:rFonts w:cstheme="minorHAnsi"/>
          <w:color w:val="222222"/>
          <w:sz w:val="36"/>
          <w:szCs w:val="36"/>
          <w:shd w:val="clear" w:color="auto" w:fill="FFFFFF"/>
        </w:rPr>
        <w:t xml:space="preserve"> Attrition count</w:t>
      </w:r>
    </w:p>
    <w:p w14:paraId="3A58F731" w14:textId="3B2BDED3" w:rsidR="009463CF" w:rsidRDefault="009463CF" w:rsidP="009463CF">
      <w:pPr>
        <w:pStyle w:val="ListParagraph"/>
        <w:numPr>
          <w:ilvl w:val="0"/>
          <w:numId w:val="24"/>
        </w:numPr>
        <w:spacing w:line="276" w:lineRule="auto"/>
        <w:rPr>
          <w:rFonts w:cstheme="minorHAnsi"/>
          <w:color w:val="222222"/>
          <w:sz w:val="36"/>
          <w:szCs w:val="36"/>
          <w:shd w:val="clear" w:color="auto" w:fill="FFFFFF"/>
        </w:rPr>
      </w:pPr>
      <w:r>
        <w:rPr>
          <w:rFonts w:cstheme="minorHAnsi"/>
          <w:color w:val="222222"/>
          <w:sz w:val="36"/>
          <w:szCs w:val="36"/>
          <w:shd w:val="clear" w:color="auto" w:fill="FFFFFF"/>
        </w:rPr>
        <w:t>Currently working employees’ strength</w:t>
      </w:r>
    </w:p>
    <w:p w14:paraId="63B9C21C" w14:textId="72970563" w:rsidR="009463CF" w:rsidRDefault="009463CF" w:rsidP="009463CF">
      <w:pPr>
        <w:pStyle w:val="ListParagraph"/>
        <w:numPr>
          <w:ilvl w:val="0"/>
          <w:numId w:val="24"/>
        </w:numPr>
        <w:spacing w:line="276" w:lineRule="auto"/>
        <w:rPr>
          <w:rFonts w:cstheme="minorHAnsi"/>
          <w:color w:val="222222"/>
          <w:sz w:val="36"/>
          <w:szCs w:val="36"/>
          <w:shd w:val="clear" w:color="auto" w:fill="FFFFFF"/>
        </w:rPr>
      </w:pPr>
      <w:r>
        <w:rPr>
          <w:rFonts w:cstheme="minorHAnsi"/>
          <w:color w:val="222222"/>
          <w:sz w:val="36"/>
          <w:szCs w:val="36"/>
          <w:shd w:val="clear" w:color="auto" w:fill="FFFFFF"/>
        </w:rPr>
        <w:t>Ex-Employees count</w:t>
      </w:r>
    </w:p>
    <w:p w14:paraId="45FBE807" w14:textId="0E5ECFD8" w:rsidR="009463CF" w:rsidRDefault="009463CF" w:rsidP="009463CF">
      <w:pPr>
        <w:pStyle w:val="ListParagraph"/>
        <w:numPr>
          <w:ilvl w:val="0"/>
          <w:numId w:val="24"/>
        </w:numPr>
        <w:spacing w:line="276" w:lineRule="auto"/>
        <w:rPr>
          <w:rFonts w:cstheme="minorHAnsi"/>
          <w:color w:val="222222"/>
          <w:sz w:val="36"/>
          <w:szCs w:val="36"/>
          <w:shd w:val="clear" w:color="auto" w:fill="FFFFFF"/>
        </w:rPr>
      </w:pPr>
      <w:r>
        <w:rPr>
          <w:rFonts w:cstheme="minorHAnsi"/>
          <w:color w:val="222222"/>
          <w:sz w:val="36"/>
          <w:szCs w:val="36"/>
          <w:shd w:val="clear" w:color="auto" w:fill="FFFFFF"/>
        </w:rPr>
        <w:t>Total salary budget paid to employees</w:t>
      </w:r>
    </w:p>
    <w:p w14:paraId="660BAA8C" w14:textId="67C9689D" w:rsidR="009463CF" w:rsidDel="00242414" w:rsidRDefault="009463CF" w:rsidP="009463CF">
      <w:pPr>
        <w:pStyle w:val="ListParagraph"/>
        <w:numPr>
          <w:ilvl w:val="0"/>
          <w:numId w:val="24"/>
        </w:numPr>
        <w:spacing w:line="276" w:lineRule="auto"/>
        <w:rPr>
          <w:del w:id="74" w:author="NIKHIL" w:date="2024-01-12T15:03:00Z"/>
          <w:rFonts w:cstheme="minorHAnsi"/>
          <w:color w:val="222222"/>
          <w:sz w:val="36"/>
          <w:szCs w:val="36"/>
          <w:shd w:val="clear" w:color="auto" w:fill="FFFFFF"/>
        </w:rPr>
      </w:pPr>
      <w:r>
        <w:rPr>
          <w:rFonts w:cstheme="minorHAnsi"/>
          <w:color w:val="222222"/>
          <w:sz w:val="36"/>
          <w:szCs w:val="36"/>
          <w:shd w:val="clear" w:color="auto" w:fill="FFFFFF"/>
        </w:rPr>
        <w:t>Employees’ key rating feedback</w:t>
      </w:r>
    </w:p>
    <w:p w14:paraId="274A6B9F" w14:textId="77777777" w:rsidR="009463CF" w:rsidRPr="00242414" w:rsidRDefault="009463CF">
      <w:pPr>
        <w:pStyle w:val="ListParagraph"/>
        <w:numPr>
          <w:ilvl w:val="0"/>
          <w:numId w:val="24"/>
        </w:numPr>
        <w:spacing w:line="276" w:lineRule="auto"/>
        <w:rPr>
          <w:rFonts w:cstheme="minorHAnsi"/>
          <w:color w:val="222222"/>
          <w:sz w:val="36"/>
          <w:szCs w:val="36"/>
          <w:shd w:val="clear" w:color="auto" w:fill="FFFFFF"/>
          <w:rPrChange w:id="75" w:author="NIKHIL" w:date="2024-01-12T15:03:00Z">
            <w:rPr>
              <w:shd w:val="clear" w:color="auto" w:fill="FFFFFF"/>
            </w:rPr>
          </w:rPrChange>
        </w:rPr>
        <w:pPrChange w:id="76" w:author="NIKHIL" w:date="2024-01-12T15:03:00Z">
          <w:pPr>
            <w:spacing w:line="276" w:lineRule="auto"/>
            <w:ind w:left="1080"/>
          </w:pPr>
        </w:pPrChange>
      </w:pPr>
    </w:p>
    <w:p w14:paraId="61196760" w14:textId="45006FFF" w:rsidR="009463CF" w:rsidRDefault="009463CF" w:rsidP="009463CF">
      <w:pPr>
        <w:pStyle w:val="ListParagraph"/>
        <w:numPr>
          <w:ilvl w:val="0"/>
          <w:numId w:val="10"/>
        </w:numPr>
        <w:spacing w:line="276" w:lineRule="auto"/>
        <w:rPr>
          <w:rFonts w:cstheme="minorHAnsi"/>
          <w:color w:val="222222"/>
          <w:sz w:val="36"/>
          <w:szCs w:val="36"/>
          <w:shd w:val="clear" w:color="auto" w:fill="FFFFFF"/>
        </w:rPr>
      </w:pPr>
      <w:r w:rsidRPr="009463CF">
        <w:rPr>
          <w:rFonts w:cstheme="minorHAnsi"/>
          <w:color w:val="222222"/>
          <w:sz w:val="36"/>
          <w:szCs w:val="36"/>
          <w:shd w:val="clear" w:color="auto" w:fill="FFFFFF"/>
        </w:rPr>
        <w:t xml:space="preserve">Analysis report should </w:t>
      </w:r>
      <w:r w:rsidR="00D06C7B">
        <w:rPr>
          <w:rFonts w:cstheme="minorHAnsi"/>
          <w:color w:val="222222"/>
          <w:sz w:val="36"/>
          <w:szCs w:val="36"/>
          <w:shd w:val="clear" w:color="auto" w:fill="FFFFFF"/>
        </w:rPr>
        <w:t xml:space="preserve">be </w:t>
      </w:r>
      <w:r w:rsidRPr="009463CF">
        <w:rPr>
          <w:rFonts w:cstheme="minorHAnsi"/>
          <w:color w:val="222222"/>
          <w:sz w:val="36"/>
          <w:szCs w:val="36"/>
          <w:shd w:val="clear" w:color="auto" w:fill="FFFFFF"/>
        </w:rPr>
        <w:t>able to track and capture different aspects of employees</w:t>
      </w:r>
      <w:r>
        <w:rPr>
          <w:rFonts w:cstheme="minorHAnsi"/>
          <w:color w:val="222222"/>
          <w:sz w:val="36"/>
          <w:szCs w:val="36"/>
          <w:shd w:val="clear" w:color="auto" w:fill="FFFFFF"/>
        </w:rPr>
        <w:t xml:space="preserve"> </w:t>
      </w:r>
      <w:r w:rsidRPr="009463CF">
        <w:rPr>
          <w:rFonts w:cstheme="minorHAnsi"/>
          <w:color w:val="222222"/>
          <w:sz w:val="36"/>
          <w:szCs w:val="36"/>
          <w:shd w:val="clear" w:color="auto" w:fill="FFFFFF"/>
        </w:rPr>
        <w:t>like</w:t>
      </w:r>
      <w:r>
        <w:rPr>
          <w:rFonts w:cstheme="minorHAnsi"/>
          <w:color w:val="222222"/>
          <w:sz w:val="36"/>
          <w:szCs w:val="36"/>
          <w:shd w:val="clear" w:color="auto" w:fill="FFFFFF"/>
        </w:rPr>
        <w:t>,</w:t>
      </w:r>
    </w:p>
    <w:p w14:paraId="4632755E" w14:textId="562B7380" w:rsidR="00E330A4" w:rsidRDefault="009463CF" w:rsidP="009463CF">
      <w:pPr>
        <w:pStyle w:val="ListParagraph"/>
        <w:spacing w:line="276" w:lineRule="auto"/>
        <w:ind w:left="644"/>
        <w:rPr>
          <w:rFonts w:cstheme="minorHAnsi"/>
          <w:color w:val="222222"/>
          <w:sz w:val="36"/>
          <w:szCs w:val="36"/>
          <w:shd w:val="clear" w:color="auto" w:fill="FFFFFF"/>
        </w:rPr>
      </w:pPr>
      <w:r w:rsidRPr="009463CF">
        <w:rPr>
          <w:rFonts w:cstheme="minorHAnsi"/>
          <w:color w:val="222222"/>
          <w:sz w:val="36"/>
          <w:szCs w:val="36"/>
          <w:shd w:val="clear" w:color="auto" w:fill="FFFFFF"/>
        </w:rPr>
        <w:t>salary and payouts breakdown</w:t>
      </w:r>
      <w:r>
        <w:rPr>
          <w:rFonts w:cstheme="minorHAnsi"/>
          <w:color w:val="222222"/>
          <w:sz w:val="36"/>
          <w:szCs w:val="36"/>
          <w:shd w:val="clear" w:color="auto" w:fill="FFFFFF"/>
        </w:rPr>
        <w:t>,</w:t>
      </w:r>
    </w:p>
    <w:p w14:paraId="624DF603" w14:textId="7C762987" w:rsidR="00CD272A" w:rsidRDefault="009463CF" w:rsidP="009463CF">
      <w:pPr>
        <w:pStyle w:val="ListParagraph"/>
        <w:spacing w:line="276" w:lineRule="auto"/>
        <w:ind w:left="644"/>
        <w:rPr>
          <w:rFonts w:cstheme="minorHAnsi"/>
          <w:color w:val="222222"/>
          <w:sz w:val="36"/>
          <w:szCs w:val="36"/>
          <w:shd w:val="clear" w:color="auto" w:fill="FFFFFF"/>
        </w:rPr>
      </w:pPr>
      <w:r>
        <w:rPr>
          <w:rFonts w:cstheme="minorHAnsi"/>
          <w:color w:val="222222"/>
          <w:sz w:val="36"/>
          <w:szCs w:val="36"/>
          <w:shd w:val="clear" w:color="auto" w:fill="FFFFFF"/>
        </w:rPr>
        <w:t>employee’s experience in the organization</w:t>
      </w:r>
      <w:r w:rsidR="00CD272A">
        <w:rPr>
          <w:rFonts w:cstheme="minorHAnsi"/>
          <w:color w:val="222222"/>
          <w:sz w:val="36"/>
          <w:szCs w:val="36"/>
          <w:shd w:val="clear" w:color="auto" w:fill="FFFFFF"/>
        </w:rPr>
        <w:t>, etc</w:t>
      </w:r>
    </w:p>
    <w:p w14:paraId="594F6AED" w14:textId="77777777" w:rsidR="005666EB" w:rsidRDefault="005666EB" w:rsidP="00CD272A">
      <w:pPr>
        <w:pStyle w:val="ListParagraph"/>
        <w:numPr>
          <w:ilvl w:val="0"/>
          <w:numId w:val="10"/>
        </w:numPr>
        <w:spacing w:line="276" w:lineRule="auto"/>
        <w:rPr>
          <w:ins w:id="77" w:author="NIKHIL" w:date="2024-01-12T14:56:00Z"/>
          <w:rFonts w:cstheme="minorHAnsi"/>
          <w:color w:val="222222"/>
          <w:sz w:val="36"/>
          <w:szCs w:val="36"/>
          <w:shd w:val="clear" w:color="auto" w:fill="FFFFFF"/>
        </w:rPr>
      </w:pPr>
      <w:ins w:id="78" w:author="NIKHIL" w:date="2024-01-12T14:54:00Z">
        <w:r>
          <w:rPr>
            <w:rFonts w:cstheme="minorHAnsi"/>
            <w:color w:val="222222"/>
            <w:sz w:val="36"/>
            <w:szCs w:val="36"/>
            <w:shd w:val="clear" w:color="auto" w:fill="FFFFFF"/>
          </w:rPr>
          <w:t xml:space="preserve">Segregation </w:t>
        </w:r>
      </w:ins>
      <w:ins w:id="79" w:author="NIKHIL" w:date="2024-01-12T14:55:00Z">
        <w:r>
          <w:rPr>
            <w:rFonts w:cstheme="minorHAnsi"/>
            <w:color w:val="222222"/>
            <w:sz w:val="36"/>
            <w:szCs w:val="36"/>
            <w:shd w:val="clear" w:color="auto" w:fill="FFFFFF"/>
          </w:rPr>
          <w:t xml:space="preserve">of Employees by </w:t>
        </w:r>
      </w:ins>
    </w:p>
    <w:p w14:paraId="04334F99" w14:textId="77777777" w:rsidR="005666EB" w:rsidRDefault="005666EB" w:rsidP="005666EB">
      <w:pPr>
        <w:pStyle w:val="ListParagraph"/>
        <w:numPr>
          <w:ilvl w:val="1"/>
          <w:numId w:val="10"/>
        </w:numPr>
        <w:spacing w:line="276" w:lineRule="auto"/>
        <w:rPr>
          <w:ins w:id="80" w:author="NIKHIL" w:date="2024-01-12T14:56:00Z"/>
          <w:rFonts w:cstheme="minorHAnsi"/>
          <w:color w:val="222222"/>
          <w:sz w:val="36"/>
          <w:szCs w:val="36"/>
          <w:shd w:val="clear" w:color="auto" w:fill="FFFFFF"/>
        </w:rPr>
      </w:pPr>
      <w:ins w:id="81" w:author="NIKHIL" w:date="2024-01-12T14:55:00Z">
        <w:r>
          <w:rPr>
            <w:rFonts w:cstheme="minorHAnsi"/>
            <w:color w:val="222222"/>
            <w:sz w:val="36"/>
            <w:szCs w:val="36"/>
            <w:shd w:val="clear" w:color="auto" w:fill="FFFFFF"/>
          </w:rPr>
          <w:t>education degree</w:t>
        </w:r>
      </w:ins>
    </w:p>
    <w:p w14:paraId="1508F7D9" w14:textId="42A9D911" w:rsidR="00CD272A" w:rsidRDefault="005666EB" w:rsidP="005666EB">
      <w:pPr>
        <w:pStyle w:val="ListParagraph"/>
        <w:numPr>
          <w:ilvl w:val="1"/>
          <w:numId w:val="10"/>
        </w:numPr>
        <w:spacing w:line="276" w:lineRule="auto"/>
        <w:rPr>
          <w:ins w:id="82" w:author="NIKHIL" w:date="2024-01-12T14:56:00Z"/>
          <w:rFonts w:cstheme="minorHAnsi"/>
          <w:color w:val="222222"/>
          <w:sz w:val="36"/>
          <w:szCs w:val="36"/>
          <w:shd w:val="clear" w:color="auto" w:fill="FFFFFF"/>
        </w:rPr>
      </w:pPr>
      <w:ins w:id="83" w:author="NIKHIL" w:date="2024-01-12T14:56:00Z">
        <w:r>
          <w:rPr>
            <w:rFonts w:cstheme="minorHAnsi"/>
            <w:color w:val="222222"/>
            <w:sz w:val="36"/>
            <w:szCs w:val="36"/>
            <w:shd w:val="clear" w:color="auto" w:fill="FFFFFF"/>
          </w:rPr>
          <w:t xml:space="preserve"> current job roles</w:t>
        </w:r>
      </w:ins>
    </w:p>
    <w:p w14:paraId="4E8B3D35" w14:textId="72D01FF8" w:rsidR="005666EB" w:rsidRDefault="005666EB" w:rsidP="005666EB">
      <w:pPr>
        <w:pStyle w:val="ListParagraph"/>
        <w:numPr>
          <w:ilvl w:val="1"/>
          <w:numId w:val="10"/>
        </w:numPr>
        <w:spacing w:line="276" w:lineRule="auto"/>
        <w:rPr>
          <w:ins w:id="84" w:author="NIKHIL" w:date="2024-01-12T14:58:00Z"/>
          <w:rFonts w:cstheme="minorHAnsi"/>
          <w:color w:val="222222"/>
          <w:sz w:val="36"/>
          <w:szCs w:val="36"/>
          <w:shd w:val="clear" w:color="auto" w:fill="FFFFFF"/>
        </w:rPr>
      </w:pPr>
      <w:ins w:id="85" w:author="NIKHIL" w:date="2024-01-12T14:57:00Z">
        <w:r>
          <w:rPr>
            <w:rFonts w:cstheme="minorHAnsi"/>
            <w:color w:val="222222"/>
            <w:sz w:val="36"/>
            <w:szCs w:val="36"/>
            <w:shd w:val="clear" w:color="auto" w:fill="FFFFFF"/>
          </w:rPr>
          <w:t>Gender and age groups</w:t>
        </w:r>
      </w:ins>
    </w:p>
    <w:p w14:paraId="682C86FE" w14:textId="1CD31986" w:rsidR="005666EB" w:rsidRDefault="005666EB" w:rsidP="005666EB">
      <w:pPr>
        <w:pStyle w:val="ListParagraph"/>
        <w:numPr>
          <w:ilvl w:val="1"/>
          <w:numId w:val="10"/>
        </w:numPr>
        <w:spacing w:line="276" w:lineRule="auto"/>
        <w:rPr>
          <w:ins w:id="86" w:author="NIKHIL" w:date="2024-01-12T14:57:00Z"/>
          <w:rFonts w:cstheme="minorHAnsi"/>
          <w:color w:val="222222"/>
          <w:sz w:val="36"/>
          <w:szCs w:val="36"/>
          <w:shd w:val="clear" w:color="auto" w:fill="FFFFFF"/>
        </w:rPr>
      </w:pPr>
      <w:ins w:id="87" w:author="NIKHIL" w:date="2024-01-12T14:58:00Z">
        <w:r>
          <w:rPr>
            <w:rFonts w:cstheme="minorHAnsi"/>
            <w:color w:val="222222"/>
            <w:sz w:val="36"/>
            <w:szCs w:val="36"/>
            <w:shd w:val="clear" w:color="auto" w:fill="FFFFFF"/>
          </w:rPr>
          <w:t>Marital status</w:t>
        </w:r>
      </w:ins>
    </w:p>
    <w:p w14:paraId="0C2D22CB" w14:textId="2BBAF341" w:rsidR="005666EB" w:rsidRPr="00242414" w:rsidRDefault="005666EB" w:rsidP="00242414">
      <w:pPr>
        <w:pStyle w:val="ListParagraph"/>
        <w:numPr>
          <w:ilvl w:val="1"/>
          <w:numId w:val="10"/>
        </w:numPr>
        <w:spacing w:line="276" w:lineRule="auto"/>
        <w:rPr>
          <w:ins w:id="88" w:author="NIKHIL" w:date="2024-01-12T14:59:00Z"/>
          <w:rFonts w:cstheme="minorHAnsi"/>
          <w:color w:val="222222"/>
          <w:sz w:val="36"/>
          <w:szCs w:val="36"/>
          <w:shd w:val="clear" w:color="auto" w:fill="FFFFFF"/>
          <w:rPrChange w:id="89" w:author="NIKHIL" w:date="2024-01-12T15:03:00Z">
            <w:rPr>
              <w:ins w:id="90" w:author="NIKHIL" w:date="2024-01-12T14:59:00Z"/>
              <w:shd w:val="clear" w:color="auto" w:fill="FFFFFF"/>
            </w:rPr>
          </w:rPrChange>
        </w:rPr>
      </w:pPr>
      <w:ins w:id="91" w:author="NIKHIL" w:date="2024-01-12T14:58:00Z">
        <w:r>
          <w:rPr>
            <w:rFonts w:cstheme="minorHAnsi"/>
            <w:color w:val="222222"/>
            <w:sz w:val="36"/>
            <w:szCs w:val="36"/>
            <w:shd w:val="clear" w:color="auto" w:fill="FFFFFF"/>
          </w:rPr>
          <w:t>Performance status</w:t>
        </w:r>
      </w:ins>
    </w:p>
    <w:p w14:paraId="7FBD7E37" w14:textId="290FE5D2" w:rsidR="005666EB" w:rsidRDefault="00242414" w:rsidP="005666EB">
      <w:pPr>
        <w:pStyle w:val="ListParagraph"/>
        <w:numPr>
          <w:ilvl w:val="0"/>
          <w:numId w:val="10"/>
        </w:numPr>
        <w:spacing w:line="276" w:lineRule="auto"/>
        <w:rPr>
          <w:ins w:id="92" w:author="NIKHIL" w:date="2024-01-12T15:03:00Z"/>
          <w:rFonts w:cstheme="minorHAnsi"/>
          <w:color w:val="222222"/>
          <w:sz w:val="36"/>
          <w:szCs w:val="36"/>
          <w:shd w:val="clear" w:color="auto" w:fill="FFFFFF"/>
        </w:rPr>
      </w:pPr>
      <w:ins w:id="93" w:author="NIKHIL" w:date="2024-01-12T15:02:00Z">
        <w:r>
          <w:rPr>
            <w:rFonts w:cstheme="minorHAnsi"/>
            <w:color w:val="222222"/>
            <w:sz w:val="36"/>
            <w:szCs w:val="36"/>
            <w:shd w:val="clear" w:color="auto" w:fill="FFFFFF"/>
          </w:rPr>
          <w:t>Paid salary budget by different departments</w:t>
        </w:r>
      </w:ins>
      <w:ins w:id="94" w:author="NIKHIL" w:date="2024-01-12T15:03:00Z">
        <w:r>
          <w:rPr>
            <w:rFonts w:cstheme="minorHAnsi"/>
            <w:color w:val="222222"/>
            <w:sz w:val="36"/>
            <w:szCs w:val="36"/>
            <w:shd w:val="clear" w:color="auto" w:fill="FFFFFF"/>
          </w:rPr>
          <w:t>.</w:t>
        </w:r>
      </w:ins>
    </w:p>
    <w:p w14:paraId="0F852C33" w14:textId="5AD66B9C" w:rsidR="00242414" w:rsidRDefault="00242414" w:rsidP="005666EB">
      <w:pPr>
        <w:pStyle w:val="ListParagraph"/>
        <w:numPr>
          <w:ilvl w:val="0"/>
          <w:numId w:val="10"/>
        </w:numPr>
        <w:spacing w:line="276" w:lineRule="auto"/>
        <w:rPr>
          <w:ins w:id="95" w:author="NIKHIL" w:date="2024-01-12T15:31:00Z"/>
          <w:rFonts w:cstheme="minorHAnsi"/>
          <w:color w:val="222222"/>
          <w:sz w:val="36"/>
          <w:szCs w:val="36"/>
          <w:shd w:val="clear" w:color="auto" w:fill="FFFFFF"/>
        </w:rPr>
      </w:pPr>
      <w:ins w:id="96" w:author="NIKHIL" w:date="2024-01-12T15:07:00Z">
        <w:r>
          <w:rPr>
            <w:rFonts w:cstheme="minorHAnsi"/>
            <w:color w:val="222222"/>
            <w:sz w:val="36"/>
            <w:szCs w:val="36"/>
            <w:shd w:val="clear" w:color="auto" w:fill="FFFFFF"/>
          </w:rPr>
          <w:t xml:space="preserve">Segregation of various payouts/incentives/bonus/allowances </w:t>
        </w:r>
      </w:ins>
      <w:ins w:id="97" w:author="NIKHIL" w:date="2024-01-12T15:10:00Z">
        <w:r>
          <w:rPr>
            <w:rFonts w:cstheme="minorHAnsi"/>
            <w:color w:val="222222"/>
            <w:sz w:val="36"/>
            <w:szCs w:val="36"/>
            <w:shd w:val="clear" w:color="auto" w:fill="FFFFFF"/>
          </w:rPr>
          <w:t xml:space="preserve">amounts </w:t>
        </w:r>
      </w:ins>
      <w:ins w:id="98" w:author="NIKHIL" w:date="2024-01-12T15:08:00Z">
        <w:r>
          <w:rPr>
            <w:rFonts w:cstheme="minorHAnsi"/>
            <w:color w:val="222222"/>
            <w:sz w:val="36"/>
            <w:szCs w:val="36"/>
            <w:shd w:val="clear" w:color="auto" w:fill="FFFFFF"/>
          </w:rPr>
          <w:t xml:space="preserve">given to employees, </w:t>
        </w:r>
      </w:ins>
      <w:ins w:id="99" w:author="NIKHIL" w:date="2024-01-12T15:07:00Z">
        <w:r>
          <w:rPr>
            <w:rFonts w:cstheme="minorHAnsi"/>
            <w:color w:val="222222"/>
            <w:sz w:val="36"/>
            <w:szCs w:val="36"/>
            <w:shd w:val="clear" w:color="auto" w:fill="FFFFFF"/>
          </w:rPr>
          <w:t>b</w:t>
        </w:r>
      </w:ins>
      <w:ins w:id="100" w:author="NIKHIL" w:date="2024-01-12T15:08:00Z">
        <w:r>
          <w:rPr>
            <w:rFonts w:cstheme="minorHAnsi"/>
            <w:color w:val="222222"/>
            <w:sz w:val="36"/>
            <w:szCs w:val="36"/>
            <w:shd w:val="clear" w:color="auto" w:fill="FFFFFF"/>
          </w:rPr>
          <w:t>y</w:t>
        </w:r>
      </w:ins>
      <w:ins w:id="101" w:author="NIKHIL" w:date="2024-01-12T15:09:00Z">
        <w:r>
          <w:rPr>
            <w:rFonts w:cstheme="minorHAnsi"/>
            <w:color w:val="222222"/>
            <w:sz w:val="36"/>
            <w:szCs w:val="36"/>
            <w:shd w:val="clear" w:color="auto" w:fill="FFFFFF"/>
          </w:rPr>
          <w:t xml:space="preserve"> different categories like d</w:t>
        </w:r>
      </w:ins>
      <w:ins w:id="102" w:author="NIKHIL" w:date="2024-01-12T15:10:00Z">
        <w:r>
          <w:rPr>
            <w:rFonts w:cstheme="minorHAnsi"/>
            <w:color w:val="222222"/>
            <w:sz w:val="36"/>
            <w:szCs w:val="36"/>
            <w:shd w:val="clear" w:color="auto" w:fill="FFFFFF"/>
          </w:rPr>
          <w:t>epartments, job roles, job levels, etc.</w:t>
        </w:r>
      </w:ins>
    </w:p>
    <w:p w14:paraId="182B9409" w14:textId="77777777" w:rsidR="00C06CD0" w:rsidRDefault="00C06CD0" w:rsidP="00C06CD0">
      <w:pPr>
        <w:pStyle w:val="ListParagraph"/>
        <w:spacing w:line="276" w:lineRule="auto"/>
        <w:ind w:left="644"/>
        <w:rPr>
          <w:ins w:id="103" w:author="NIKHIL" w:date="2024-01-12T15:31:00Z"/>
          <w:rFonts w:cstheme="minorHAnsi"/>
          <w:color w:val="222222"/>
          <w:sz w:val="36"/>
          <w:szCs w:val="36"/>
          <w:shd w:val="clear" w:color="auto" w:fill="FFFFFF"/>
        </w:rPr>
      </w:pPr>
    </w:p>
    <w:p w14:paraId="51CB0275" w14:textId="77777777" w:rsidR="00C06CD0" w:rsidRPr="005666EB" w:rsidRDefault="00C06CD0">
      <w:pPr>
        <w:pStyle w:val="ListParagraph"/>
        <w:spacing w:line="276" w:lineRule="auto"/>
        <w:ind w:left="644"/>
        <w:rPr>
          <w:rFonts w:cstheme="minorHAnsi"/>
          <w:color w:val="222222"/>
          <w:sz w:val="36"/>
          <w:szCs w:val="36"/>
          <w:shd w:val="clear" w:color="auto" w:fill="FFFFFF"/>
          <w:rPrChange w:id="104" w:author="NIKHIL" w:date="2024-01-12T14:59:00Z">
            <w:rPr>
              <w:shd w:val="clear" w:color="auto" w:fill="FFFFFF"/>
            </w:rPr>
          </w:rPrChange>
        </w:rPr>
        <w:pPrChange w:id="105" w:author="NIKHIL" w:date="2024-01-12T15:31:00Z">
          <w:pPr>
            <w:pStyle w:val="ListParagraph"/>
            <w:numPr>
              <w:numId w:val="10"/>
            </w:numPr>
            <w:spacing w:line="276" w:lineRule="auto"/>
            <w:ind w:left="644" w:hanging="360"/>
          </w:pPr>
        </w:pPrChange>
      </w:pPr>
    </w:p>
    <w:p w14:paraId="112455EE" w14:textId="54F0C67B" w:rsidR="009463CF" w:rsidRDefault="008A1436" w:rsidP="00242414">
      <w:pPr>
        <w:pStyle w:val="ListParagraph"/>
        <w:numPr>
          <w:ilvl w:val="0"/>
          <w:numId w:val="10"/>
        </w:numPr>
        <w:spacing w:line="276" w:lineRule="auto"/>
        <w:rPr>
          <w:ins w:id="106" w:author="NIKHIL" w:date="2024-01-12T15:16:00Z"/>
          <w:rFonts w:cstheme="minorHAnsi"/>
          <w:color w:val="222222"/>
          <w:sz w:val="36"/>
          <w:szCs w:val="36"/>
          <w:shd w:val="clear" w:color="auto" w:fill="FFFFFF"/>
        </w:rPr>
      </w:pPr>
      <w:ins w:id="107" w:author="NIKHIL" w:date="2024-01-12T15:13:00Z">
        <w:r>
          <w:rPr>
            <w:rFonts w:cstheme="minorHAnsi"/>
            <w:color w:val="222222"/>
            <w:sz w:val="36"/>
            <w:szCs w:val="36"/>
            <w:shd w:val="clear" w:color="auto" w:fill="FFFFFF"/>
          </w:rPr>
          <w:lastRenderedPageBreak/>
          <w:t>Segregation of employees by their different performa</w:t>
        </w:r>
      </w:ins>
      <w:ins w:id="108" w:author="NIKHIL" w:date="2024-01-12T15:14:00Z">
        <w:r>
          <w:rPr>
            <w:rFonts w:cstheme="minorHAnsi"/>
            <w:color w:val="222222"/>
            <w:sz w:val="36"/>
            <w:szCs w:val="36"/>
            <w:shd w:val="clear" w:color="auto" w:fill="FFFFFF"/>
          </w:rPr>
          <w:t xml:space="preserve">nce parameters like work experience, salary hike, years since last promotion, salary, </w:t>
        </w:r>
      </w:ins>
      <w:ins w:id="109" w:author="NIKHIL" w:date="2024-01-12T15:15:00Z">
        <w:r>
          <w:rPr>
            <w:rFonts w:cstheme="minorHAnsi"/>
            <w:color w:val="222222"/>
            <w:sz w:val="36"/>
            <w:szCs w:val="36"/>
            <w:shd w:val="clear" w:color="auto" w:fill="FFFFFF"/>
          </w:rPr>
          <w:t xml:space="preserve">total years being in the company, </w:t>
        </w:r>
      </w:ins>
      <w:ins w:id="110" w:author="NIKHIL" w:date="2024-01-24T11:19:00Z">
        <w:r w:rsidR="00CF32EC">
          <w:rPr>
            <w:rFonts w:cstheme="minorHAnsi"/>
            <w:color w:val="222222"/>
            <w:sz w:val="36"/>
            <w:szCs w:val="36"/>
            <w:shd w:val="clear" w:color="auto" w:fill="FFFFFF"/>
          </w:rPr>
          <w:t>overtime</w:t>
        </w:r>
      </w:ins>
      <w:ins w:id="111" w:author="NIKHIL" w:date="2024-01-12T15:15:00Z">
        <w:r>
          <w:rPr>
            <w:rFonts w:cstheme="minorHAnsi"/>
            <w:color w:val="222222"/>
            <w:sz w:val="36"/>
            <w:szCs w:val="36"/>
            <w:shd w:val="clear" w:color="auto" w:fill="FFFFFF"/>
          </w:rPr>
          <w:t xml:space="preserve"> </w:t>
        </w:r>
        <w:proofErr w:type="spellStart"/>
        <w:r>
          <w:rPr>
            <w:rFonts w:cstheme="minorHAnsi"/>
            <w:color w:val="222222"/>
            <w:sz w:val="36"/>
            <w:szCs w:val="36"/>
            <w:shd w:val="clear" w:color="auto" w:fill="FFFFFF"/>
          </w:rPr>
          <w:t>shits</w:t>
        </w:r>
        <w:proofErr w:type="spellEnd"/>
        <w:r>
          <w:rPr>
            <w:rFonts w:cstheme="minorHAnsi"/>
            <w:color w:val="222222"/>
            <w:sz w:val="36"/>
            <w:szCs w:val="36"/>
            <w:shd w:val="clear" w:color="auto" w:fill="FFFFFF"/>
          </w:rPr>
          <w:t xml:space="preserve"> involvement, etc.</w:t>
        </w:r>
      </w:ins>
    </w:p>
    <w:p w14:paraId="5202E2CB" w14:textId="0156ABF4" w:rsidR="008A1436" w:rsidRPr="00242414" w:rsidRDefault="008A1436">
      <w:pPr>
        <w:pStyle w:val="ListParagraph"/>
        <w:spacing w:line="276" w:lineRule="auto"/>
        <w:ind w:left="644"/>
        <w:rPr>
          <w:rFonts w:cstheme="minorHAnsi"/>
          <w:color w:val="222222"/>
          <w:sz w:val="36"/>
          <w:szCs w:val="36"/>
          <w:shd w:val="clear" w:color="auto" w:fill="FFFFFF"/>
          <w:rPrChange w:id="112" w:author="NIKHIL" w:date="2024-01-12T15:11:00Z">
            <w:rPr>
              <w:shd w:val="clear" w:color="auto" w:fill="FFFFFF"/>
            </w:rPr>
          </w:rPrChange>
        </w:rPr>
        <w:pPrChange w:id="113" w:author="NIKHIL" w:date="2024-01-12T15:16:00Z">
          <w:pPr>
            <w:spacing w:line="276" w:lineRule="auto"/>
          </w:pPr>
        </w:pPrChange>
      </w:pPr>
      <w:ins w:id="114" w:author="NIKHIL" w:date="2024-01-12T15:16:00Z">
        <w:r>
          <w:rPr>
            <w:rFonts w:cstheme="minorHAnsi"/>
            <w:color w:val="222222"/>
            <w:sz w:val="36"/>
            <w:szCs w:val="36"/>
            <w:shd w:val="clear" w:color="auto" w:fill="FFFFFF"/>
          </w:rPr>
          <w:t>This segregation should be filterable by different categori</w:t>
        </w:r>
      </w:ins>
      <w:ins w:id="115" w:author="NIKHIL" w:date="2024-01-12T15:17:00Z">
        <w:r>
          <w:rPr>
            <w:rFonts w:cstheme="minorHAnsi"/>
            <w:color w:val="222222"/>
            <w:sz w:val="36"/>
            <w:szCs w:val="36"/>
            <w:shd w:val="clear" w:color="auto" w:fill="FFFFFF"/>
          </w:rPr>
          <w:t>cal values like age groups, job roles, etc.</w:t>
        </w:r>
      </w:ins>
    </w:p>
    <w:p w14:paraId="7F4F55D3" w14:textId="76E5AE6B" w:rsidR="009463CF" w:rsidDel="00C06CD0" w:rsidRDefault="009463CF" w:rsidP="00C06CD0">
      <w:pPr>
        <w:pStyle w:val="ListParagraph"/>
        <w:numPr>
          <w:ilvl w:val="0"/>
          <w:numId w:val="4"/>
        </w:numPr>
        <w:spacing w:line="240" w:lineRule="auto"/>
        <w:rPr>
          <w:del w:id="116" w:author="NIKHIL" w:date="2024-01-12T15:23:00Z"/>
          <w:rFonts w:cstheme="minorHAnsi"/>
          <w:color w:val="222222"/>
          <w:sz w:val="36"/>
          <w:szCs w:val="36"/>
          <w:shd w:val="clear" w:color="auto" w:fill="FFFFFF"/>
        </w:rPr>
      </w:pPr>
    </w:p>
    <w:p w14:paraId="65FFAB08" w14:textId="7EE80BB1" w:rsidR="00C06CD0" w:rsidRDefault="00C06CD0" w:rsidP="00C06CD0">
      <w:pPr>
        <w:pStyle w:val="ListParagraph"/>
        <w:numPr>
          <w:ilvl w:val="0"/>
          <w:numId w:val="10"/>
        </w:numPr>
        <w:spacing w:line="240" w:lineRule="auto"/>
        <w:rPr>
          <w:ins w:id="117" w:author="NIKHIL" w:date="2024-01-12T15:26:00Z"/>
          <w:rFonts w:cstheme="minorHAnsi"/>
          <w:color w:val="222222"/>
          <w:sz w:val="36"/>
          <w:szCs w:val="36"/>
          <w:shd w:val="clear" w:color="auto" w:fill="FFFFFF"/>
        </w:rPr>
      </w:pPr>
      <w:ins w:id="118" w:author="NIKHIL" w:date="2024-01-12T15:23:00Z">
        <w:r w:rsidRPr="00C06CD0">
          <w:rPr>
            <w:rFonts w:cstheme="minorHAnsi"/>
            <w:color w:val="222222"/>
            <w:sz w:val="36"/>
            <w:szCs w:val="36"/>
            <w:shd w:val="clear" w:color="auto" w:fill="FFFFFF"/>
          </w:rPr>
          <w:t>F</w:t>
        </w:r>
      </w:ins>
      <w:ins w:id="119" w:author="NIKHIL" w:date="2024-01-24T11:19:00Z">
        <w:r w:rsidR="00CF32EC">
          <w:rPr>
            <w:rFonts w:cstheme="minorHAnsi"/>
            <w:color w:val="222222"/>
            <w:sz w:val="36"/>
            <w:szCs w:val="36"/>
            <w:shd w:val="clear" w:color="auto" w:fill="FFFFFF"/>
          </w:rPr>
          <w:t>eedback</w:t>
        </w:r>
      </w:ins>
      <w:ins w:id="120" w:author="NIKHIL" w:date="2024-01-12T15:23:00Z">
        <w:r w:rsidRPr="00C06CD0">
          <w:rPr>
            <w:rFonts w:cstheme="minorHAnsi"/>
            <w:color w:val="222222"/>
            <w:sz w:val="36"/>
            <w:szCs w:val="36"/>
            <w:shd w:val="clear" w:color="auto" w:fill="FFFFFF"/>
          </w:rPr>
          <w:t xml:space="preserve"> </w:t>
        </w:r>
      </w:ins>
      <w:ins w:id="121" w:author="NIKHIL" w:date="2024-01-24T11:19:00Z">
        <w:r w:rsidR="00CF32EC">
          <w:rPr>
            <w:rFonts w:cstheme="minorHAnsi"/>
            <w:color w:val="222222"/>
            <w:sz w:val="36"/>
            <w:szCs w:val="36"/>
            <w:shd w:val="clear" w:color="auto" w:fill="FFFFFF"/>
          </w:rPr>
          <w:t>rating</w:t>
        </w:r>
      </w:ins>
      <w:ins w:id="122" w:author="NIKHIL" w:date="2024-01-12T15:24:00Z">
        <w:r>
          <w:rPr>
            <w:rFonts w:cstheme="minorHAnsi"/>
            <w:color w:val="222222"/>
            <w:sz w:val="36"/>
            <w:szCs w:val="36"/>
            <w:shd w:val="clear" w:color="auto" w:fill="FFFFFF"/>
          </w:rPr>
          <w:t xml:space="preserve"> breakdown </w:t>
        </w:r>
      </w:ins>
      <w:ins w:id="123" w:author="NIKHIL" w:date="2024-01-12T15:26:00Z">
        <w:r>
          <w:rPr>
            <w:rFonts w:cstheme="minorHAnsi"/>
            <w:color w:val="222222"/>
            <w:sz w:val="36"/>
            <w:szCs w:val="36"/>
            <w:shd w:val="clear" w:color="auto" w:fill="FFFFFF"/>
          </w:rPr>
          <w:t xml:space="preserve">analysis </w:t>
        </w:r>
      </w:ins>
      <w:ins w:id="124" w:author="NIKHIL" w:date="2024-01-12T15:24:00Z">
        <w:r>
          <w:rPr>
            <w:rFonts w:cstheme="minorHAnsi"/>
            <w:color w:val="222222"/>
            <w:sz w:val="36"/>
            <w:szCs w:val="36"/>
            <w:shd w:val="clear" w:color="auto" w:fill="FFFFFF"/>
          </w:rPr>
          <w:t xml:space="preserve">as, </w:t>
        </w:r>
      </w:ins>
      <w:ins w:id="125" w:author="NIKHIL" w:date="2024-01-24T11:19:00Z">
        <w:r w:rsidR="00CF32EC">
          <w:rPr>
            <w:rFonts w:cstheme="minorHAnsi"/>
            <w:color w:val="222222"/>
            <w:sz w:val="36"/>
            <w:szCs w:val="36"/>
            <w:shd w:val="clear" w:color="auto" w:fill="FFFFFF"/>
          </w:rPr>
          <w:t xml:space="preserve">the </w:t>
        </w:r>
      </w:ins>
      <w:ins w:id="126" w:author="NIKHIL" w:date="2024-01-12T15:24:00Z">
        <w:r>
          <w:rPr>
            <w:rFonts w:cstheme="minorHAnsi"/>
            <w:color w:val="222222"/>
            <w:sz w:val="36"/>
            <w:szCs w:val="36"/>
            <w:shd w:val="clear" w:color="auto" w:fill="FFFFFF"/>
          </w:rPr>
          <w:t>number of employees by their submitted ratings for different feedback parameters like</w:t>
        </w:r>
      </w:ins>
      <w:ins w:id="127" w:author="NIKHIL" w:date="2024-01-12T15:25:00Z">
        <w:r>
          <w:rPr>
            <w:rFonts w:cstheme="minorHAnsi"/>
            <w:color w:val="222222"/>
            <w:sz w:val="36"/>
            <w:szCs w:val="36"/>
            <w:shd w:val="clear" w:color="auto" w:fill="FFFFFF"/>
          </w:rPr>
          <w:t xml:space="preserve"> work life balance, job satisfaction, environmental satisfaction, etc.</w:t>
        </w:r>
      </w:ins>
    </w:p>
    <w:p w14:paraId="5DCC0CD8" w14:textId="022E6ACE" w:rsidR="00C06CD0" w:rsidRPr="00C06CD0" w:rsidRDefault="00C06CD0">
      <w:pPr>
        <w:pStyle w:val="ListParagraph"/>
        <w:numPr>
          <w:ilvl w:val="0"/>
          <w:numId w:val="10"/>
        </w:numPr>
        <w:spacing w:line="240" w:lineRule="auto"/>
        <w:rPr>
          <w:ins w:id="128" w:author="NIKHIL" w:date="2024-01-12T15:23:00Z"/>
          <w:rFonts w:cstheme="minorHAnsi"/>
          <w:color w:val="222222"/>
          <w:sz w:val="36"/>
          <w:szCs w:val="36"/>
          <w:shd w:val="clear" w:color="auto" w:fill="FFFFFF"/>
          <w:rPrChange w:id="129" w:author="NIKHIL" w:date="2024-01-12T15:23:00Z">
            <w:rPr>
              <w:ins w:id="130" w:author="NIKHIL" w:date="2024-01-12T15:23:00Z"/>
              <w:shd w:val="clear" w:color="auto" w:fill="FFFFFF"/>
            </w:rPr>
          </w:rPrChange>
        </w:rPr>
        <w:pPrChange w:id="131" w:author="NIKHIL" w:date="2024-01-12T15:23:00Z">
          <w:pPr>
            <w:pStyle w:val="ListParagraph"/>
            <w:spacing w:line="240" w:lineRule="auto"/>
          </w:pPr>
        </w:pPrChange>
      </w:pPr>
      <w:ins w:id="132" w:author="NIKHIL" w:date="2024-01-12T15:26:00Z">
        <w:r>
          <w:rPr>
            <w:rFonts w:cstheme="minorHAnsi"/>
            <w:color w:val="222222"/>
            <w:sz w:val="36"/>
            <w:szCs w:val="36"/>
            <w:shd w:val="clear" w:color="auto" w:fill="FFFFFF"/>
          </w:rPr>
          <w:t>A</w:t>
        </w:r>
      </w:ins>
      <w:ins w:id="133" w:author="NIKHIL" w:date="2024-01-12T15:27:00Z">
        <w:r>
          <w:rPr>
            <w:rFonts w:cstheme="minorHAnsi"/>
            <w:color w:val="222222"/>
            <w:sz w:val="36"/>
            <w:szCs w:val="36"/>
            <w:shd w:val="clear" w:color="auto" w:fill="FFFFFF"/>
          </w:rPr>
          <w:t xml:space="preserve">verage rating analysis breakdown by different categorical values like </w:t>
        </w:r>
      </w:ins>
      <w:ins w:id="134" w:author="NIKHIL" w:date="2024-01-24T11:19:00Z">
        <w:r w:rsidR="00CF32EC">
          <w:rPr>
            <w:rFonts w:cstheme="minorHAnsi"/>
            <w:color w:val="222222"/>
            <w:sz w:val="36"/>
            <w:szCs w:val="36"/>
            <w:shd w:val="clear" w:color="auto" w:fill="FFFFFF"/>
          </w:rPr>
          <w:t>average</w:t>
        </w:r>
      </w:ins>
      <w:ins w:id="135" w:author="NIKHIL" w:date="2024-01-12T15:27:00Z">
        <w:r>
          <w:rPr>
            <w:rFonts w:cstheme="minorHAnsi"/>
            <w:color w:val="222222"/>
            <w:sz w:val="36"/>
            <w:szCs w:val="36"/>
            <w:shd w:val="clear" w:color="auto" w:fill="FFFFFF"/>
          </w:rPr>
          <w:t xml:space="preserve"> rating by departments/age g</w:t>
        </w:r>
      </w:ins>
      <w:ins w:id="136" w:author="NIKHIL" w:date="2024-01-12T15:28:00Z">
        <w:r>
          <w:rPr>
            <w:rFonts w:cstheme="minorHAnsi"/>
            <w:color w:val="222222"/>
            <w:sz w:val="36"/>
            <w:szCs w:val="36"/>
            <w:shd w:val="clear" w:color="auto" w:fill="FFFFFF"/>
          </w:rPr>
          <w:t>roup/ gender/job roles, etc.</w:t>
        </w:r>
      </w:ins>
    </w:p>
    <w:p w14:paraId="45B9FBCC" w14:textId="77777777" w:rsidR="00C06CD0" w:rsidRDefault="00C06CD0" w:rsidP="00C06CD0">
      <w:pPr>
        <w:pStyle w:val="ListParagraph"/>
        <w:spacing w:line="240" w:lineRule="auto"/>
        <w:rPr>
          <w:ins w:id="137" w:author="NIKHIL" w:date="2024-01-12T15:23:00Z"/>
          <w:rFonts w:cstheme="minorHAnsi"/>
          <w:color w:val="222222"/>
          <w:sz w:val="36"/>
          <w:szCs w:val="36"/>
          <w:shd w:val="clear" w:color="auto" w:fill="FFFFFF"/>
        </w:rPr>
      </w:pPr>
    </w:p>
    <w:p w14:paraId="3DC0F2DD" w14:textId="12694CC2" w:rsidR="00C06CD0" w:rsidRDefault="00C06CD0" w:rsidP="00C06CD0">
      <w:pPr>
        <w:spacing w:line="240" w:lineRule="auto"/>
        <w:rPr>
          <w:ins w:id="138" w:author="NIKHIL" w:date="2024-01-12T15:32:00Z"/>
          <w:rFonts w:cstheme="minorHAnsi"/>
          <w:color w:val="222222"/>
          <w:sz w:val="36"/>
          <w:szCs w:val="36"/>
          <w:shd w:val="clear" w:color="auto" w:fill="FFFFFF"/>
        </w:rPr>
      </w:pPr>
      <w:ins w:id="139" w:author="NIKHIL" w:date="2024-01-12T15:29:00Z">
        <w:r>
          <w:rPr>
            <w:rFonts w:cstheme="minorHAnsi"/>
            <w:color w:val="222222"/>
            <w:sz w:val="36"/>
            <w:szCs w:val="36"/>
            <w:shd w:val="clear" w:color="auto" w:fill="FFFFFF"/>
          </w:rPr>
          <w:t xml:space="preserve">The analysis report should be able to meet </w:t>
        </w:r>
      </w:ins>
      <w:ins w:id="140" w:author="NIKHIL" w:date="2024-01-24T11:21:00Z">
        <w:r w:rsidR="00CF32EC">
          <w:rPr>
            <w:rFonts w:cstheme="minorHAnsi"/>
            <w:color w:val="222222"/>
            <w:sz w:val="36"/>
            <w:szCs w:val="36"/>
            <w:shd w:val="clear" w:color="auto" w:fill="FFFFFF"/>
          </w:rPr>
          <w:t xml:space="preserve">the </w:t>
        </w:r>
      </w:ins>
      <w:ins w:id="141" w:author="NIKHIL" w:date="2024-01-12T15:29:00Z">
        <w:r>
          <w:rPr>
            <w:rFonts w:cstheme="minorHAnsi"/>
            <w:color w:val="222222"/>
            <w:sz w:val="36"/>
            <w:szCs w:val="36"/>
            <w:shd w:val="clear" w:color="auto" w:fill="FFFFFF"/>
          </w:rPr>
          <w:t xml:space="preserve">above </w:t>
        </w:r>
      </w:ins>
      <w:ins w:id="142" w:author="NIKHIL" w:date="2024-01-12T15:30:00Z">
        <w:r>
          <w:rPr>
            <w:rFonts w:cstheme="minorHAnsi"/>
            <w:color w:val="222222"/>
            <w:sz w:val="36"/>
            <w:szCs w:val="36"/>
            <w:shd w:val="clear" w:color="auto" w:fill="FFFFFF"/>
          </w:rPr>
          <w:t>analytical goals for currently working employees a</w:t>
        </w:r>
      </w:ins>
      <w:ins w:id="143" w:author="NIKHIL" w:date="2024-01-12T15:31:00Z">
        <w:r>
          <w:rPr>
            <w:rFonts w:cstheme="minorHAnsi"/>
            <w:color w:val="222222"/>
            <w:sz w:val="36"/>
            <w:szCs w:val="36"/>
            <w:shd w:val="clear" w:color="auto" w:fill="FFFFFF"/>
          </w:rPr>
          <w:t>s well as</w:t>
        </w:r>
      </w:ins>
      <w:ins w:id="144" w:author="NIKHIL" w:date="2024-01-12T15:30:00Z">
        <w:r>
          <w:rPr>
            <w:rFonts w:cstheme="minorHAnsi"/>
            <w:color w:val="222222"/>
            <w:sz w:val="36"/>
            <w:szCs w:val="36"/>
            <w:shd w:val="clear" w:color="auto" w:fill="FFFFFF"/>
          </w:rPr>
          <w:t xml:space="preserve"> </w:t>
        </w:r>
      </w:ins>
      <w:ins w:id="145" w:author="NIKHIL" w:date="2024-01-24T11:19:00Z">
        <w:r w:rsidR="00CF32EC">
          <w:rPr>
            <w:rFonts w:cstheme="minorHAnsi"/>
            <w:color w:val="222222"/>
            <w:sz w:val="36"/>
            <w:szCs w:val="36"/>
            <w:shd w:val="clear" w:color="auto" w:fill="FFFFFF"/>
          </w:rPr>
          <w:t>Ex-employees</w:t>
        </w:r>
      </w:ins>
      <w:ins w:id="146" w:author="NIKHIL" w:date="2024-01-12T15:30:00Z">
        <w:r>
          <w:rPr>
            <w:rFonts w:cstheme="minorHAnsi"/>
            <w:color w:val="222222"/>
            <w:sz w:val="36"/>
            <w:szCs w:val="36"/>
            <w:shd w:val="clear" w:color="auto" w:fill="FFFFFF"/>
          </w:rPr>
          <w:t xml:space="preserve"> separately</w:t>
        </w:r>
      </w:ins>
      <w:ins w:id="147" w:author="NIKHIL" w:date="2024-01-12T15:31:00Z">
        <w:r>
          <w:rPr>
            <w:rFonts w:cstheme="minorHAnsi"/>
            <w:color w:val="222222"/>
            <w:sz w:val="36"/>
            <w:szCs w:val="36"/>
            <w:shd w:val="clear" w:color="auto" w:fill="FFFFFF"/>
          </w:rPr>
          <w:t>.</w:t>
        </w:r>
      </w:ins>
    </w:p>
    <w:p w14:paraId="43E0CDFC" w14:textId="77777777" w:rsidR="00E45B0B" w:rsidRDefault="00E45B0B" w:rsidP="00C06CD0">
      <w:pPr>
        <w:spacing w:line="240" w:lineRule="auto"/>
        <w:rPr>
          <w:ins w:id="148" w:author="NIKHIL" w:date="2024-01-12T16:16:00Z"/>
          <w:rFonts w:cstheme="minorHAnsi"/>
          <w:color w:val="222222"/>
          <w:sz w:val="36"/>
          <w:szCs w:val="36"/>
          <w:shd w:val="clear" w:color="auto" w:fill="FFFFFF"/>
        </w:rPr>
      </w:pPr>
    </w:p>
    <w:p w14:paraId="3E5F382F" w14:textId="77777777" w:rsidR="004517AB" w:rsidRDefault="004517AB" w:rsidP="00C06CD0">
      <w:pPr>
        <w:spacing w:line="240" w:lineRule="auto"/>
        <w:rPr>
          <w:ins w:id="149" w:author="NIKHIL" w:date="2024-01-12T21:41:00Z"/>
          <w:rFonts w:cstheme="minorHAnsi"/>
          <w:color w:val="222222"/>
          <w:sz w:val="36"/>
          <w:szCs w:val="36"/>
          <w:shd w:val="clear" w:color="auto" w:fill="FFFFFF"/>
        </w:rPr>
      </w:pPr>
    </w:p>
    <w:p w14:paraId="5F4E9FD3" w14:textId="77777777" w:rsidR="006F44C5" w:rsidRDefault="006F44C5" w:rsidP="00C06CD0">
      <w:pPr>
        <w:spacing w:line="240" w:lineRule="auto"/>
        <w:rPr>
          <w:ins w:id="150" w:author="NIKHIL" w:date="2024-01-12T21:41:00Z"/>
          <w:rFonts w:cstheme="minorHAnsi"/>
          <w:color w:val="222222"/>
          <w:sz w:val="36"/>
          <w:szCs w:val="36"/>
          <w:shd w:val="clear" w:color="auto" w:fill="FFFFFF"/>
        </w:rPr>
      </w:pPr>
    </w:p>
    <w:p w14:paraId="1A59A737" w14:textId="77777777" w:rsidR="006F44C5" w:rsidRDefault="006F44C5" w:rsidP="00C06CD0">
      <w:pPr>
        <w:spacing w:line="240" w:lineRule="auto"/>
        <w:rPr>
          <w:ins w:id="151" w:author="NIKHIL" w:date="2024-01-12T21:41:00Z"/>
          <w:rFonts w:cstheme="minorHAnsi"/>
          <w:color w:val="222222"/>
          <w:sz w:val="36"/>
          <w:szCs w:val="36"/>
          <w:shd w:val="clear" w:color="auto" w:fill="FFFFFF"/>
        </w:rPr>
      </w:pPr>
    </w:p>
    <w:p w14:paraId="0BB851EE" w14:textId="77777777" w:rsidR="006F44C5" w:rsidRDefault="006F44C5" w:rsidP="00C06CD0">
      <w:pPr>
        <w:spacing w:line="240" w:lineRule="auto"/>
        <w:rPr>
          <w:ins w:id="152" w:author="NIKHIL" w:date="2024-01-12T21:41:00Z"/>
          <w:rFonts w:cstheme="minorHAnsi"/>
          <w:color w:val="222222"/>
          <w:sz w:val="36"/>
          <w:szCs w:val="36"/>
          <w:shd w:val="clear" w:color="auto" w:fill="FFFFFF"/>
        </w:rPr>
      </w:pPr>
    </w:p>
    <w:p w14:paraId="637F038B" w14:textId="77777777" w:rsidR="006F44C5" w:rsidRDefault="006F44C5" w:rsidP="00C06CD0">
      <w:pPr>
        <w:spacing w:line="240" w:lineRule="auto"/>
        <w:rPr>
          <w:ins w:id="153" w:author="NIKHIL" w:date="2024-01-12T21:41:00Z"/>
          <w:rFonts w:cstheme="minorHAnsi"/>
          <w:color w:val="222222"/>
          <w:sz w:val="36"/>
          <w:szCs w:val="36"/>
          <w:shd w:val="clear" w:color="auto" w:fill="FFFFFF"/>
        </w:rPr>
      </w:pPr>
    </w:p>
    <w:p w14:paraId="2FEEA69D" w14:textId="77777777" w:rsidR="006F44C5" w:rsidRDefault="006F44C5" w:rsidP="00C06CD0">
      <w:pPr>
        <w:spacing w:line="240" w:lineRule="auto"/>
        <w:rPr>
          <w:ins w:id="154" w:author="NIKHIL" w:date="2024-01-12T21:41:00Z"/>
          <w:rFonts w:cstheme="minorHAnsi"/>
          <w:color w:val="222222"/>
          <w:sz w:val="36"/>
          <w:szCs w:val="36"/>
          <w:shd w:val="clear" w:color="auto" w:fill="FFFFFF"/>
        </w:rPr>
      </w:pPr>
    </w:p>
    <w:p w14:paraId="2F672183" w14:textId="77777777" w:rsidR="006F44C5" w:rsidRDefault="006F44C5" w:rsidP="00C06CD0">
      <w:pPr>
        <w:spacing w:line="240" w:lineRule="auto"/>
        <w:rPr>
          <w:ins w:id="155" w:author="NIKHIL" w:date="2024-01-12T21:41:00Z"/>
          <w:rFonts w:cstheme="minorHAnsi"/>
          <w:color w:val="222222"/>
          <w:sz w:val="36"/>
          <w:szCs w:val="36"/>
          <w:shd w:val="clear" w:color="auto" w:fill="FFFFFF"/>
        </w:rPr>
      </w:pPr>
    </w:p>
    <w:p w14:paraId="2119C933" w14:textId="77777777" w:rsidR="006F44C5" w:rsidRDefault="006F44C5" w:rsidP="00C06CD0">
      <w:pPr>
        <w:spacing w:line="240" w:lineRule="auto"/>
        <w:rPr>
          <w:ins w:id="156" w:author="NIKHIL" w:date="2024-01-12T16:16:00Z"/>
          <w:rFonts w:cstheme="minorHAnsi"/>
          <w:color w:val="222222"/>
          <w:sz w:val="36"/>
          <w:szCs w:val="36"/>
          <w:shd w:val="clear" w:color="auto" w:fill="FFFFFF"/>
        </w:rPr>
      </w:pPr>
    </w:p>
    <w:p w14:paraId="23FCD2AD" w14:textId="5EB1BAC6" w:rsidR="004517AB" w:rsidRPr="00C339DD" w:rsidRDefault="00C339DD">
      <w:pPr>
        <w:spacing w:line="240" w:lineRule="auto"/>
        <w:ind w:left="720"/>
        <w:rPr>
          <w:ins w:id="157" w:author="NIKHIL" w:date="2024-01-12T16:16:00Z"/>
          <w:rFonts w:cstheme="minorHAnsi"/>
          <w:b/>
          <w:bCs/>
          <w:color w:val="222222"/>
          <w:sz w:val="40"/>
          <w:szCs w:val="40"/>
          <w:shd w:val="clear" w:color="auto" w:fill="FFFFFF"/>
          <w:rPrChange w:id="158" w:author="NIKHIL" w:date="2024-01-12T20:18:00Z">
            <w:rPr>
              <w:ins w:id="159" w:author="NIKHIL" w:date="2024-01-12T16:16:00Z"/>
              <w:rFonts w:cstheme="minorHAnsi"/>
              <w:color w:val="222222"/>
              <w:sz w:val="36"/>
              <w:szCs w:val="36"/>
              <w:shd w:val="clear" w:color="auto" w:fill="FFFFFF"/>
            </w:rPr>
          </w:rPrChange>
        </w:rPr>
        <w:pPrChange w:id="160" w:author="NIKHIL" w:date="2024-01-12T20:18:00Z">
          <w:pPr>
            <w:spacing w:line="240" w:lineRule="auto"/>
          </w:pPr>
        </w:pPrChange>
      </w:pPr>
      <w:ins w:id="161" w:author="NIKHIL" w:date="2024-01-12T20:18:00Z">
        <w:r w:rsidRPr="00EC1448">
          <w:rPr>
            <w:rFonts w:cstheme="minorHAnsi"/>
            <w:b/>
            <w:bCs/>
            <w:color w:val="222222"/>
            <w:sz w:val="40"/>
            <w:szCs w:val="40"/>
            <w:shd w:val="clear" w:color="auto" w:fill="FFFFFF"/>
          </w:rPr>
          <w:lastRenderedPageBreak/>
          <w:t>Employee’s Policies for payouts</w:t>
        </w:r>
      </w:ins>
    </w:p>
    <w:p w14:paraId="0349876A" w14:textId="77777777" w:rsidR="004517AB" w:rsidRDefault="004517AB" w:rsidP="00C06CD0">
      <w:pPr>
        <w:spacing w:line="240" w:lineRule="auto"/>
        <w:rPr>
          <w:ins w:id="162" w:author="NIKHIL" w:date="2024-01-12T16:16:00Z"/>
          <w:rFonts w:cstheme="minorHAnsi"/>
          <w:color w:val="222222"/>
          <w:sz w:val="36"/>
          <w:szCs w:val="36"/>
          <w:shd w:val="clear" w:color="auto" w:fill="FFFFFF"/>
        </w:rPr>
      </w:pPr>
    </w:p>
    <w:p w14:paraId="65AD4E2C" w14:textId="4011036B" w:rsidR="004517AB" w:rsidRDefault="00CF32EC" w:rsidP="00A92848">
      <w:pPr>
        <w:pStyle w:val="ListParagraph"/>
        <w:numPr>
          <w:ilvl w:val="0"/>
          <w:numId w:val="31"/>
        </w:numPr>
        <w:spacing w:line="240" w:lineRule="auto"/>
        <w:rPr>
          <w:ins w:id="163" w:author="NIKHIL" w:date="2024-01-12T20:28:00Z"/>
          <w:rFonts w:cstheme="minorHAnsi"/>
          <w:color w:val="222222"/>
          <w:sz w:val="36"/>
          <w:szCs w:val="36"/>
          <w:shd w:val="clear" w:color="auto" w:fill="FFFFFF"/>
        </w:rPr>
      </w:pPr>
      <w:ins w:id="164" w:author="NIKHIL" w:date="2024-01-24T11:19:00Z">
        <w:r>
          <w:rPr>
            <w:rFonts w:cstheme="minorHAnsi"/>
            <w:color w:val="222222"/>
            <w:sz w:val="36"/>
            <w:szCs w:val="36"/>
            <w:shd w:val="clear" w:color="auto" w:fill="FFFFFF"/>
          </w:rPr>
          <w:t xml:space="preserve"> The </w:t>
        </w:r>
      </w:ins>
      <w:ins w:id="165" w:author="NIKHIL" w:date="2024-01-24T11:21:00Z">
        <w:r>
          <w:rPr>
            <w:rFonts w:cstheme="minorHAnsi"/>
            <w:color w:val="222222"/>
            <w:sz w:val="36"/>
            <w:szCs w:val="36"/>
            <w:shd w:val="clear" w:color="auto" w:fill="FFFFFF"/>
          </w:rPr>
          <w:t>company</w:t>
        </w:r>
      </w:ins>
      <w:ins w:id="166" w:author="NIKHIL" w:date="2024-01-12T20:20:00Z">
        <w:r w:rsidR="00C339DD" w:rsidRPr="00C339DD">
          <w:rPr>
            <w:rFonts w:cstheme="minorHAnsi"/>
            <w:color w:val="222222"/>
            <w:sz w:val="36"/>
            <w:szCs w:val="36"/>
            <w:shd w:val="clear" w:color="auto" w:fill="FFFFFF"/>
          </w:rPr>
          <w:t xml:space="preserve"> provides </w:t>
        </w:r>
      </w:ins>
      <w:ins w:id="167" w:author="NIKHIL" w:date="2024-01-24T11:21:00Z">
        <w:r>
          <w:rPr>
            <w:rFonts w:cstheme="minorHAnsi"/>
            <w:color w:val="222222"/>
            <w:sz w:val="36"/>
            <w:szCs w:val="36"/>
            <w:shd w:val="clear" w:color="auto" w:fill="FFFFFF"/>
          </w:rPr>
          <w:t xml:space="preserve">an </w:t>
        </w:r>
      </w:ins>
      <w:ins w:id="168" w:author="NIKHIL" w:date="2024-01-12T20:25:00Z">
        <w:r w:rsidR="00C339DD">
          <w:rPr>
            <w:rFonts w:cstheme="minorHAnsi"/>
            <w:color w:val="222222"/>
            <w:sz w:val="36"/>
            <w:szCs w:val="36"/>
            <w:shd w:val="clear" w:color="auto" w:fill="FFFFFF"/>
          </w:rPr>
          <w:t xml:space="preserve">extra </w:t>
        </w:r>
      </w:ins>
      <w:ins w:id="169" w:author="NIKHIL" w:date="2024-01-12T20:20:00Z">
        <w:r w:rsidR="00C339DD" w:rsidRPr="00C339DD">
          <w:rPr>
            <w:rFonts w:cstheme="minorHAnsi"/>
            <w:color w:val="222222"/>
            <w:sz w:val="36"/>
            <w:szCs w:val="36"/>
            <w:shd w:val="clear" w:color="auto" w:fill="FFFFFF"/>
          </w:rPr>
          <w:t xml:space="preserve">5% of </w:t>
        </w:r>
      </w:ins>
      <w:ins w:id="170" w:author="NIKHIL" w:date="2024-01-24T11:20:00Z">
        <w:r>
          <w:rPr>
            <w:rFonts w:cstheme="minorHAnsi"/>
            <w:color w:val="222222"/>
            <w:sz w:val="36"/>
            <w:szCs w:val="36"/>
            <w:shd w:val="clear" w:color="auto" w:fill="FFFFFF"/>
          </w:rPr>
          <w:t xml:space="preserve">the </w:t>
        </w:r>
      </w:ins>
      <w:ins w:id="171" w:author="NIKHIL" w:date="2024-01-12T20:20:00Z">
        <w:r w:rsidR="00C339DD" w:rsidRPr="00C339DD">
          <w:rPr>
            <w:rFonts w:cstheme="minorHAnsi"/>
            <w:color w:val="222222"/>
            <w:sz w:val="36"/>
            <w:szCs w:val="36"/>
            <w:shd w:val="clear" w:color="auto" w:fill="FFFFFF"/>
          </w:rPr>
          <w:t>monthly base salary</w:t>
        </w:r>
      </w:ins>
      <w:ins w:id="172" w:author="NIKHIL" w:date="2024-01-12T20:21:00Z">
        <w:r w:rsidR="00C339DD" w:rsidRPr="00C339DD">
          <w:rPr>
            <w:rFonts w:cstheme="minorHAnsi"/>
            <w:color w:val="222222"/>
            <w:sz w:val="36"/>
            <w:szCs w:val="36"/>
            <w:shd w:val="clear" w:color="auto" w:fill="FFFFFF"/>
          </w:rPr>
          <w:t xml:space="preserve"> as a </w:t>
        </w:r>
        <w:r w:rsidR="00C339DD">
          <w:rPr>
            <w:rFonts w:cstheme="minorHAnsi"/>
            <w:color w:val="222222"/>
            <w:sz w:val="36"/>
            <w:szCs w:val="36"/>
            <w:shd w:val="clear" w:color="auto" w:fill="FFFFFF"/>
          </w:rPr>
          <w:t>M</w:t>
        </w:r>
        <w:r w:rsidR="00C339DD" w:rsidRPr="00C339DD">
          <w:rPr>
            <w:rFonts w:cstheme="minorHAnsi"/>
            <w:color w:val="222222"/>
            <w:sz w:val="36"/>
            <w:szCs w:val="36"/>
            <w:shd w:val="clear" w:color="auto" w:fill="FFFFFF"/>
          </w:rPr>
          <w:t>arital allowance</w:t>
        </w:r>
      </w:ins>
      <w:ins w:id="173" w:author="NIKHIL" w:date="2024-01-12T20:20:00Z">
        <w:r w:rsidR="00C339DD" w:rsidRPr="00C339DD">
          <w:rPr>
            <w:rFonts w:cstheme="minorHAnsi"/>
            <w:color w:val="222222"/>
            <w:sz w:val="36"/>
            <w:szCs w:val="36"/>
            <w:shd w:val="clear" w:color="auto" w:fill="FFFFFF"/>
          </w:rPr>
          <w:t xml:space="preserve"> to their employees </w:t>
        </w:r>
      </w:ins>
      <w:ins w:id="174" w:author="NIKHIL" w:date="2024-01-12T20:21:00Z">
        <w:r w:rsidR="00C339DD">
          <w:rPr>
            <w:rFonts w:cstheme="minorHAnsi"/>
            <w:color w:val="222222"/>
            <w:sz w:val="36"/>
            <w:szCs w:val="36"/>
            <w:shd w:val="clear" w:color="auto" w:fill="FFFFFF"/>
          </w:rPr>
          <w:t>who are married.</w:t>
        </w:r>
      </w:ins>
    </w:p>
    <w:p w14:paraId="2FA1041D" w14:textId="77777777" w:rsidR="00C339DD" w:rsidRDefault="00C339DD">
      <w:pPr>
        <w:pStyle w:val="ListParagraph"/>
        <w:spacing w:line="240" w:lineRule="auto"/>
        <w:rPr>
          <w:ins w:id="175" w:author="NIKHIL" w:date="2024-01-12T20:22:00Z"/>
          <w:rFonts w:cstheme="minorHAnsi"/>
          <w:color w:val="222222"/>
          <w:sz w:val="36"/>
          <w:szCs w:val="36"/>
          <w:shd w:val="clear" w:color="auto" w:fill="FFFFFF"/>
        </w:rPr>
        <w:pPrChange w:id="176" w:author="NIKHIL" w:date="2024-01-12T20:28:00Z">
          <w:pPr>
            <w:pStyle w:val="ListParagraph"/>
            <w:numPr>
              <w:numId w:val="31"/>
            </w:numPr>
            <w:spacing w:line="240" w:lineRule="auto"/>
            <w:ind w:hanging="360"/>
          </w:pPr>
        </w:pPrChange>
      </w:pPr>
    </w:p>
    <w:p w14:paraId="79F8EF8C" w14:textId="7ABB8942" w:rsidR="00C339DD" w:rsidRDefault="00C339DD" w:rsidP="00A92848">
      <w:pPr>
        <w:pStyle w:val="ListParagraph"/>
        <w:numPr>
          <w:ilvl w:val="0"/>
          <w:numId w:val="31"/>
        </w:numPr>
        <w:spacing w:line="240" w:lineRule="auto"/>
        <w:rPr>
          <w:ins w:id="177" w:author="NIKHIL" w:date="2024-01-12T20:28:00Z"/>
          <w:rFonts w:cstheme="minorHAnsi"/>
          <w:color w:val="222222"/>
          <w:sz w:val="36"/>
          <w:szCs w:val="36"/>
          <w:shd w:val="clear" w:color="auto" w:fill="FFFFFF"/>
        </w:rPr>
      </w:pPr>
      <w:ins w:id="178" w:author="NIKHIL" w:date="2024-01-12T20:24:00Z">
        <w:r>
          <w:rPr>
            <w:rFonts w:cstheme="minorHAnsi"/>
            <w:color w:val="222222"/>
            <w:sz w:val="36"/>
            <w:szCs w:val="36"/>
            <w:shd w:val="clear" w:color="auto" w:fill="FFFFFF"/>
          </w:rPr>
          <w:t xml:space="preserve"> </w:t>
        </w:r>
      </w:ins>
      <w:ins w:id="179" w:author="NIKHIL" w:date="2024-01-12T20:26:00Z">
        <w:r>
          <w:rPr>
            <w:rFonts w:cstheme="minorHAnsi"/>
            <w:color w:val="222222"/>
            <w:sz w:val="36"/>
            <w:szCs w:val="36"/>
            <w:shd w:val="clear" w:color="auto" w:fill="FFFFFF"/>
          </w:rPr>
          <w:t xml:space="preserve">Based on the </w:t>
        </w:r>
      </w:ins>
      <w:ins w:id="180" w:author="NIKHIL" w:date="2024-01-12T20:33:00Z">
        <w:r w:rsidR="009E4434">
          <w:rPr>
            <w:rFonts w:cstheme="minorHAnsi"/>
            <w:color w:val="222222"/>
            <w:sz w:val="36"/>
            <w:szCs w:val="36"/>
            <w:shd w:val="clear" w:color="auto" w:fill="FFFFFF"/>
          </w:rPr>
          <w:t xml:space="preserve">business </w:t>
        </w:r>
      </w:ins>
      <w:ins w:id="181" w:author="NIKHIL" w:date="2024-01-12T20:26:00Z">
        <w:r>
          <w:rPr>
            <w:rFonts w:cstheme="minorHAnsi"/>
            <w:color w:val="222222"/>
            <w:sz w:val="36"/>
            <w:szCs w:val="36"/>
            <w:shd w:val="clear" w:color="auto" w:fill="FFFFFF"/>
          </w:rPr>
          <w:t xml:space="preserve">travel </w:t>
        </w:r>
      </w:ins>
      <w:ins w:id="182" w:author="NIKHIL" w:date="2024-01-12T20:33:00Z">
        <w:r w:rsidR="009E4434">
          <w:rPr>
            <w:rFonts w:cstheme="minorHAnsi"/>
            <w:color w:val="222222"/>
            <w:sz w:val="36"/>
            <w:szCs w:val="36"/>
            <w:shd w:val="clear" w:color="auto" w:fill="FFFFFF"/>
          </w:rPr>
          <w:t xml:space="preserve">preference of employees, </w:t>
        </w:r>
      </w:ins>
      <w:ins w:id="183" w:author="NIKHIL" w:date="2024-01-24T11:20:00Z">
        <w:r w:rsidR="00CF32EC">
          <w:rPr>
            <w:rFonts w:cstheme="minorHAnsi"/>
            <w:color w:val="222222"/>
            <w:sz w:val="36"/>
            <w:szCs w:val="36"/>
            <w:shd w:val="clear" w:color="auto" w:fill="FFFFFF"/>
          </w:rPr>
          <w:t xml:space="preserve">the </w:t>
        </w:r>
      </w:ins>
      <w:ins w:id="184" w:author="NIKHIL" w:date="2024-01-12T20:27:00Z">
        <w:r>
          <w:rPr>
            <w:rFonts w:cstheme="minorHAnsi"/>
            <w:color w:val="222222"/>
            <w:sz w:val="36"/>
            <w:szCs w:val="36"/>
            <w:shd w:val="clear" w:color="auto" w:fill="FFFFFF"/>
          </w:rPr>
          <w:t xml:space="preserve">company </w:t>
        </w:r>
      </w:ins>
      <w:ins w:id="185" w:author="NIKHIL" w:date="2024-01-24T11:21:00Z">
        <w:r w:rsidR="00CF32EC">
          <w:rPr>
            <w:rFonts w:cstheme="minorHAnsi"/>
            <w:color w:val="222222"/>
            <w:sz w:val="36"/>
            <w:szCs w:val="36"/>
            <w:shd w:val="clear" w:color="auto" w:fill="FFFFFF"/>
          </w:rPr>
          <w:t>provides</w:t>
        </w:r>
      </w:ins>
      <w:ins w:id="186" w:author="NIKHIL" w:date="2024-01-12T20:27:00Z">
        <w:r>
          <w:rPr>
            <w:rFonts w:cstheme="minorHAnsi"/>
            <w:color w:val="222222"/>
            <w:sz w:val="36"/>
            <w:szCs w:val="36"/>
            <w:shd w:val="clear" w:color="auto" w:fill="FFFFFF"/>
          </w:rPr>
          <w:t xml:space="preserve"> business travel allowance to their employees, o</w:t>
        </w:r>
      </w:ins>
      <w:ins w:id="187" w:author="NIKHIL" w:date="2024-01-12T20:33:00Z">
        <w:r w:rsidR="009E4434">
          <w:rPr>
            <w:rFonts w:cstheme="minorHAnsi"/>
            <w:color w:val="222222"/>
            <w:sz w:val="36"/>
            <w:szCs w:val="36"/>
            <w:shd w:val="clear" w:color="auto" w:fill="FFFFFF"/>
          </w:rPr>
          <w:t>n</w:t>
        </w:r>
      </w:ins>
      <w:ins w:id="188" w:author="NIKHIL" w:date="2024-01-12T20:27:00Z">
        <w:r>
          <w:rPr>
            <w:rFonts w:cstheme="minorHAnsi"/>
            <w:color w:val="222222"/>
            <w:sz w:val="36"/>
            <w:szCs w:val="36"/>
            <w:shd w:val="clear" w:color="auto" w:fill="FFFFFF"/>
          </w:rPr>
          <w:t xml:space="preserve"> the range-</w:t>
        </w:r>
      </w:ins>
    </w:p>
    <w:p w14:paraId="50D760C7" w14:textId="77777777" w:rsidR="009E4434" w:rsidRPr="009E4434" w:rsidRDefault="009E4434">
      <w:pPr>
        <w:pStyle w:val="ListParagraph"/>
        <w:rPr>
          <w:ins w:id="189" w:author="NIKHIL" w:date="2024-01-12T20:28:00Z"/>
          <w:rFonts w:cstheme="minorHAnsi"/>
          <w:color w:val="222222"/>
          <w:sz w:val="36"/>
          <w:szCs w:val="36"/>
          <w:shd w:val="clear" w:color="auto" w:fill="FFFFFF"/>
          <w:rPrChange w:id="190" w:author="NIKHIL" w:date="2024-01-12T20:28:00Z">
            <w:rPr>
              <w:ins w:id="191" w:author="NIKHIL" w:date="2024-01-12T20:28:00Z"/>
              <w:shd w:val="clear" w:color="auto" w:fill="FFFFFF"/>
            </w:rPr>
          </w:rPrChange>
        </w:rPr>
        <w:pPrChange w:id="192" w:author="NIKHIL" w:date="2024-01-12T20:28:00Z">
          <w:pPr>
            <w:pStyle w:val="ListParagraph"/>
            <w:numPr>
              <w:numId w:val="31"/>
            </w:numPr>
            <w:spacing w:line="240" w:lineRule="auto"/>
            <w:ind w:hanging="360"/>
          </w:pPr>
        </w:pPrChange>
      </w:pPr>
    </w:p>
    <w:p w14:paraId="25308126" w14:textId="10A4557D" w:rsidR="009E4434" w:rsidRDefault="009E4434">
      <w:pPr>
        <w:pStyle w:val="ListParagraph"/>
        <w:spacing w:line="240" w:lineRule="auto"/>
        <w:rPr>
          <w:ins w:id="193" w:author="NIKHIL" w:date="2024-01-12T20:27:00Z"/>
          <w:rFonts w:cstheme="minorHAnsi"/>
          <w:color w:val="222222"/>
          <w:sz w:val="36"/>
          <w:szCs w:val="36"/>
          <w:shd w:val="clear" w:color="auto" w:fill="FFFFFF"/>
        </w:rPr>
        <w:pPrChange w:id="194" w:author="NIKHIL" w:date="2024-01-12T20:28:00Z">
          <w:pPr>
            <w:pStyle w:val="ListParagraph"/>
            <w:numPr>
              <w:numId w:val="31"/>
            </w:numPr>
            <w:spacing w:line="240" w:lineRule="auto"/>
            <w:ind w:hanging="360"/>
          </w:pPr>
        </w:pPrChange>
      </w:pPr>
      <w:ins w:id="195" w:author="NIKHIL" w:date="2024-01-12T20:28:00Z">
        <w:r>
          <w:rPr>
            <w:rFonts w:cstheme="minorHAnsi"/>
            <w:color w:val="222222"/>
            <w:sz w:val="36"/>
            <w:szCs w:val="36"/>
            <w:shd w:val="clear" w:color="auto" w:fill="FFFFFF"/>
          </w:rPr>
          <w:t>Business Travel allow</w:t>
        </w:r>
      </w:ins>
      <w:ins w:id="196" w:author="NIKHIL" w:date="2024-01-12T20:29:00Z">
        <w:r>
          <w:rPr>
            <w:rFonts w:cstheme="minorHAnsi"/>
            <w:color w:val="222222"/>
            <w:sz w:val="36"/>
            <w:szCs w:val="36"/>
            <w:shd w:val="clear" w:color="auto" w:fill="FFFFFF"/>
          </w:rPr>
          <w:t>ance</w:t>
        </w:r>
      </w:ins>
      <w:ins w:id="197" w:author="NIKHIL" w:date="2024-01-12T20:33:00Z">
        <w:r>
          <w:rPr>
            <w:rFonts w:cstheme="minorHAnsi"/>
            <w:color w:val="222222"/>
            <w:sz w:val="36"/>
            <w:szCs w:val="36"/>
            <w:shd w:val="clear" w:color="auto" w:fill="FFFFFF"/>
          </w:rPr>
          <w:t>=</w:t>
        </w:r>
      </w:ins>
    </w:p>
    <w:p w14:paraId="363B6A4F" w14:textId="77777777" w:rsidR="009E4434" w:rsidRDefault="00C339DD" w:rsidP="009E4434">
      <w:pPr>
        <w:pStyle w:val="ListParagraph"/>
        <w:numPr>
          <w:ilvl w:val="1"/>
          <w:numId w:val="32"/>
        </w:numPr>
        <w:spacing w:line="240" w:lineRule="auto"/>
        <w:rPr>
          <w:ins w:id="198" w:author="NIKHIL" w:date="2024-01-12T20:31:00Z"/>
          <w:rFonts w:cstheme="minorHAnsi"/>
          <w:color w:val="222222"/>
          <w:sz w:val="36"/>
          <w:szCs w:val="36"/>
          <w:shd w:val="clear" w:color="auto" w:fill="FFFFFF"/>
        </w:rPr>
      </w:pPr>
      <w:ins w:id="199" w:author="NIKHIL" w:date="2024-01-12T20:27:00Z">
        <w:r w:rsidRPr="009E4434">
          <w:rPr>
            <w:rFonts w:cstheme="minorHAnsi"/>
            <w:color w:val="222222"/>
            <w:sz w:val="36"/>
            <w:szCs w:val="36"/>
            <w:shd w:val="clear" w:color="auto" w:fill="FFFFFF"/>
            <w:rPrChange w:id="200" w:author="NIKHIL" w:date="2024-01-12T20:30:00Z">
              <w:rPr>
                <w:shd w:val="clear" w:color="auto" w:fill="FFFFFF"/>
              </w:rPr>
            </w:rPrChange>
          </w:rPr>
          <w:t>0% of monthly base s</w:t>
        </w:r>
      </w:ins>
      <w:ins w:id="201" w:author="NIKHIL" w:date="2024-01-12T20:28:00Z">
        <w:r w:rsidRPr="009E4434">
          <w:rPr>
            <w:rFonts w:cstheme="minorHAnsi"/>
            <w:color w:val="222222"/>
            <w:sz w:val="36"/>
            <w:szCs w:val="36"/>
            <w:shd w:val="clear" w:color="auto" w:fill="FFFFFF"/>
            <w:rPrChange w:id="202" w:author="NIKHIL" w:date="2024-01-12T20:30:00Z">
              <w:rPr>
                <w:shd w:val="clear" w:color="auto" w:fill="FFFFFF"/>
              </w:rPr>
            </w:rPrChange>
          </w:rPr>
          <w:t>alary</w:t>
        </w:r>
      </w:ins>
    </w:p>
    <w:p w14:paraId="1F551BBF" w14:textId="69BB0278" w:rsidR="00C339DD" w:rsidRDefault="009E4434">
      <w:pPr>
        <w:pStyle w:val="ListParagraph"/>
        <w:spacing w:line="240" w:lineRule="auto"/>
        <w:ind w:left="2160"/>
        <w:rPr>
          <w:ins w:id="203" w:author="NIKHIL" w:date="2024-01-12T20:30:00Z"/>
          <w:rFonts w:cstheme="minorHAnsi"/>
          <w:color w:val="222222"/>
          <w:sz w:val="36"/>
          <w:szCs w:val="36"/>
          <w:shd w:val="clear" w:color="auto" w:fill="FFFFFF"/>
        </w:rPr>
        <w:pPrChange w:id="204" w:author="NIKHIL" w:date="2024-01-12T20:31:00Z">
          <w:pPr>
            <w:pStyle w:val="ListParagraph"/>
            <w:numPr>
              <w:ilvl w:val="1"/>
              <w:numId w:val="32"/>
            </w:numPr>
            <w:spacing w:line="240" w:lineRule="auto"/>
            <w:ind w:left="2160" w:hanging="360"/>
          </w:pPr>
        </w:pPrChange>
      </w:pPr>
      <w:ins w:id="205" w:author="NIKHIL" w:date="2024-01-12T20:29:00Z">
        <w:r w:rsidRPr="009E4434">
          <w:rPr>
            <w:rFonts w:cstheme="minorHAnsi"/>
            <w:color w:val="222222"/>
            <w:sz w:val="36"/>
            <w:szCs w:val="36"/>
            <w:shd w:val="clear" w:color="auto" w:fill="FFFFFF"/>
            <w:rPrChange w:id="206" w:author="NIKHIL" w:date="2024-01-12T20:30:00Z">
              <w:rPr>
                <w:shd w:val="clear" w:color="auto" w:fill="FFFFFF"/>
              </w:rPr>
            </w:rPrChange>
          </w:rPr>
          <w:t xml:space="preserve"> for </w:t>
        </w:r>
      </w:ins>
      <w:ins w:id="207" w:author="NIKHIL" w:date="2024-01-24T11:20:00Z">
        <w:r w:rsidR="00CF32EC">
          <w:rPr>
            <w:rFonts w:cstheme="minorHAnsi"/>
            <w:color w:val="222222"/>
            <w:sz w:val="36"/>
            <w:szCs w:val="36"/>
            <w:shd w:val="clear" w:color="auto" w:fill="FFFFFF"/>
          </w:rPr>
          <w:t xml:space="preserve">the </w:t>
        </w:r>
      </w:ins>
      <w:ins w:id="208" w:author="NIKHIL" w:date="2024-01-12T20:29:00Z">
        <w:r w:rsidRPr="009E4434">
          <w:rPr>
            <w:rFonts w:cstheme="minorHAnsi"/>
            <w:color w:val="222222"/>
            <w:sz w:val="36"/>
            <w:szCs w:val="36"/>
            <w:shd w:val="clear" w:color="auto" w:fill="FFFFFF"/>
            <w:rPrChange w:id="209" w:author="NIKHIL" w:date="2024-01-12T20:30:00Z">
              <w:rPr>
                <w:shd w:val="clear" w:color="auto" w:fill="FFFFFF"/>
              </w:rPr>
            </w:rPrChange>
          </w:rPr>
          <w:t xml:space="preserve">“No Travel” </w:t>
        </w:r>
      </w:ins>
      <w:ins w:id="210" w:author="NIKHIL" w:date="2024-01-12T20:34:00Z">
        <w:r>
          <w:rPr>
            <w:rFonts w:cstheme="minorHAnsi"/>
            <w:color w:val="222222"/>
            <w:sz w:val="36"/>
            <w:szCs w:val="36"/>
            <w:shd w:val="clear" w:color="auto" w:fill="FFFFFF"/>
          </w:rPr>
          <w:t>preference</w:t>
        </w:r>
      </w:ins>
      <w:ins w:id="211" w:author="NIKHIL" w:date="2024-01-12T20:30:00Z">
        <w:r w:rsidRPr="009E4434">
          <w:rPr>
            <w:rFonts w:cstheme="minorHAnsi"/>
            <w:color w:val="222222"/>
            <w:sz w:val="36"/>
            <w:szCs w:val="36"/>
            <w:shd w:val="clear" w:color="auto" w:fill="FFFFFF"/>
            <w:rPrChange w:id="212" w:author="NIKHIL" w:date="2024-01-12T20:30:00Z">
              <w:rPr>
                <w:shd w:val="clear" w:color="auto" w:fill="FFFFFF"/>
              </w:rPr>
            </w:rPrChange>
          </w:rPr>
          <w:t xml:space="preserve"> </w:t>
        </w:r>
      </w:ins>
      <w:ins w:id="213" w:author="NIKHIL" w:date="2024-01-12T20:34:00Z">
        <w:r>
          <w:rPr>
            <w:rFonts w:cstheme="minorHAnsi"/>
            <w:color w:val="222222"/>
            <w:sz w:val="36"/>
            <w:szCs w:val="36"/>
            <w:shd w:val="clear" w:color="auto" w:fill="FFFFFF"/>
          </w:rPr>
          <w:t>category.</w:t>
        </w:r>
      </w:ins>
    </w:p>
    <w:p w14:paraId="0367B81B" w14:textId="77777777" w:rsidR="009E4434" w:rsidRDefault="009E4434" w:rsidP="009E4434">
      <w:pPr>
        <w:pStyle w:val="ListParagraph"/>
        <w:numPr>
          <w:ilvl w:val="1"/>
          <w:numId w:val="32"/>
        </w:numPr>
        <w:spacing w:line="240" w:lineRule="auto"/>
        <w:rPr>
          <w:ins w:id="214" w:author="NIKHIL" w:date="2024-01-12T20:31:00Z"/>
          <w:rFonts w:cstheme="minorHAnsi"/>
          <w:color w:val="222222"/>
          <w:sz w:val="36"/>
          <w:szCs w:val="36"/>
          <w:shd w:val="clear" w:color="auto" w:fill="FFFFFF"/>
        </w:rPr>
      </w:pPr>
      <w:ins w:id="215" w:author="NIKHIL" w:date="2024-01-12T20:30:00Z">
        <w:r>
          <w:rPr>
            <w:rFonts w:cstheme="minorHAnsi"/>
            <w:color w:val="222222"/>
            <w:sz w:val="36"/>
            <w:szCs w:val="36"/>
            <w:shd w:val="clear" w:color="auto" w:fill="FFFFFF"/>
          </w:rPr>
          <w:t xml:space="preserve"> 2 % of monthly base salary </w:t>
        </w:r>
      </w:ins>
    </w:p>
    <w:p w14:paraId="7BC55461" w14:textId="5A13AC48" w:rsidR="009E4434" w:rsidRPr="009E4434" w:rsidRDefault="009E4434">
      <w:pPr>
        <w:pStyle w:val="ListParagraph"/>
        <w:spacing w:line="240" w:lineRule="auto"/>
        <w:ind w:left="2160"/>
        <w:rPr>
          <w:ins w:id="216" w:author="NIKHIL" w:date="2024-01-12T20:32:00Z"/>
          <w:rFonts w:cstheme="minorHAnsi"/>
          <w:color w:val="222222"/>
          <w:sz w:val="36"/>
          <w:szCs w:val="36"/>
          <w:shd w:val="clear" w:color="auto" w:fill="FFFFFF"/>
          <w:rPrChange w:id="217" w:author="NIKHIL" w:date="2024-01-12T20:32:00Z">
            <w:rPr>
              <w:ins w:id="218" w:author="NIKHIL" w:date="2024-01-12T20:32:00Z"/>
              <w:shd w:val="clear" w:color="auto" w:fill="FFFFFF"/>
            </w:rPr>
          </w:rPrChange>
        </w:rPr>
        <w:pPrChange w:id="219" w:author="NIKHIL" w:date="2024-01-12T20:32:00Z">
          <w:pPr>
            <w:pStyle w:val="ListParagraph"/>
            <w:spacing w:line="240" w:lineRule="auto"/>
            <w:ind w:left="5040"/>
          </w:pPr>
        </w:pPrChange>
      </w:pPr>
      <w:ins w:id="220" w:author="NIKHIL" w:date="2024-01-12T20:30:00Z">
        <w:r>
          <w:rPr>
            <w:rFonts w:cstheme="minorHAnsi"/>
            <w:color w:val="222222"/>
            <w:sz w:val="36"/>
            <w:szCs w:val="36"/>
            <w:shd w:val="clear" w:color="auto" w:fill="FFFFFF"/>
          </w:rPr>
          <w:t xml:space="preserve">for </w:t>
        </w:r>
      </w:ins>
      <w:ins w:id="221" w:author="NIKHIL" w:date="2024-01-24T11:20:00Z">
        <w:r w:rsidR="00CF32EC">
          <w:rPr>
            <w:rFonts w:cstheme="minorHAnsi"/>
            <w:color w:val="222222"/>
            <w:sz w:val="36"/>
            <w:szCs w:val="36"/>
            <w:shd w:val="clear" w:color="auto" w:fill="FFFFFF"/>
          </w:rPr>
          <w:t xml:space="preserve">the </w:t>
        </w:r>
      </w:ins>
      <w:ins w:id="222" w:author="NIKHIL" w:date="2024-01-12T20:30:00Z">
        <w:r>
          <w:rPr>
            <w:rFonts w:cstheme="minorHAnsi"/>
            <w:color w:val="222222"/>
            <w:sz w:val="36"/>
            <w:szCs w:val="36"/>
            <w:shd w:val="clear" w:color="auto" w:fill="FFFFFF"/>
          </w:rPr>
          <w:t>“R</w:t>
        </w:r>
      </w:ins>
      <w:ins w:id="223" w:author="NIKHIL" w:date="2024-01-12T20:31:00Z">
        <w:r>
          <w:rPr>
            <w:rFonts w:cstheme="minorHAnsi"/>
            <w:color w:val="222222"/>
            <w:sz w:val="36"/>
            <w:szCs w:val="36"/>
            <w:shd w:val="clear" w:color="auto" w:fill="FFFFFF"/>
          </w:rPr>
          <w:t>arely</w:t>
        </w:r>
      </w:ins>
      <w:ins w:id="224" w:author="NIKHIL" w:date="2024-01-12T20:30:00Z">
        <w:r>
          <w:rPr>
            <w:rFonts w:cstheme="minorHAnsi"/>
            <w:color w:val="222222"/>
            <w:sz w:val="36"/>
            <w:szCs w:val="36"/>
            <w:shd w:val="clear" w:color="auto" w:fill="FFFFFF"/>
          </w:rPr>
          <w:t>”</w:t>
        </w:r>
      </w:ins>
      <w:ins w:id="225" w:author="NIKHIL" w:date="2024-01-12T20:31:00Z">
        <w:r>
          <w:rPr>
            <w:rFonts w:cstheme="minorHAnsi"/>
            <w:color w:val="222222"/>
            <w:sz w:val="36"/>
            <w:szCs w:val="36"/>
            <w:shd w:val="clear" w:color="auto" w:fill="FFFFFF"/>
          </w:rPr>
          <w:t xml:space="preserve"> </w:t>
        </w:r>
      </w:ins>
      <w:ins w:id="226" w:author="NIKHIL" w:date="2024-01-12T20:34:00Z">
        <w:r>
          <w:rPr>
            <w:rFonts w:cstheme="minorHAnsi"/>
            <w:color w:val="222222"/>
            <w:sz w:val="36"/>
            <w:szCs w:val="36"/>
            <w:shd w:val="clear" w:color="auto" w:fill="FFFFFF"/>
          </w:rPr>
          <w:t>preference</w:t>
        </w:r>
      </w:ins>
      <w:ins w:id="227" w:author="NIKHIL" w:date="2024-01-12T20:31:00Z">
        <w:r>
          <w:rPr>
            <w:rFonts w:cstheme="minorHAnsi"/>
            <w:color w:val="222222"/>
            <w:sz w:val="36"/>
            <w:szCs w:val="36"/>
            <w:shd w:val="clear" w:color="auto" w:fill="FFFFFF"/>
          </w:rPr>
          <w:t xml:space="preserve"> </w:t>
        </w:r>
      </w:ins>
      <w:ins w:id="228" w:author="NIKHIL" w:date="2024-01-12T20:34:00Z">
        <w:r>
          <w:rPr>
            <w:rFonts w:cstheme="minorHAnsi"/>
            <w:color w:val="222222"/>
            <w:sz w:val="36"/>
            <w:szCs w:val="36"/>
            <w:shd w:val="clear" w:color="auto" w:fill="FFFFFF"/>
          </w:rPr>
          <w:t>category</w:t>
        </w:r>
      </w:ins>
      <w:ins w:id="229" w:author="NIKHIL" w:date="2024-01-12T20:31:00Z">
        <w:r>
          <w:rPr>
            <w:rFonts w:cstheme="minorHAnsi"/>
            <w:color w:val="222222"/>
            <w:sz w:val="36"/>
            <w:szCs w:val="36"/>
            <w:shd w:val="clear" w:color="auto" w:fill="FFFFFF"/>
          </w:rPr>
          <w:t>.</w:t>
        </w:r>
      </w:ins>
    </w:p>
    <w:p w14:paraId="5343AF81" w14:textId="529FE63B" w:rsidR="009E4434" w:rsidRDefault="009E4434" w:rsidP="009E4434">
      <w:pPr>
        <w:pStyle w:val="ListParagraph"/>
        <w:numPr>
          <w:ilvl w:val="1"/>
          <w:numId w:val="32"/>
        </w:numPr>
        <w:spacing w:line="240" w:lineRule="auto"/>
        <w:rPr>
          <w:ins w:id="230" w:author="NIKHIL" w:date="2024-01-12T20:32:00Z"/>
          <w:rFonts w:cstheme="minorHAnsi"/>
          <w:color w:val="222222"/>
          <w:sz w:val="36"/>
          <w:szCs w:val="36"/>
          <w:shd w:val="clear" w:color="auto" w:fill="FFFFFF"/>
        </w:rPr>
      </w:pPr>
      <w:ins w:id="231" w:author="NIKHIL" w:date="2024-01-12T20:32:00Z">
        <w:r>
          <w:rPr>
            <w:rFonts w:cstheme="minorHAnsi"/>
            <w:color w:val="222222"/>
            <w:sz w:val="36"/>
            <w:szCs w:val="36"/>
            <w:shd w:val="clear" w:color="auto" w:fill="FFFFFF"/>
          </w:rPr>
          <w:t xml:space="preserve">5 % of monthly base salary </w:t>
        </w:r>
      </w:ins>
    </w:p>
    <w:p w14:paraId="66B0CD17" w14:textId="3EB6E324" w:rsidR="009E4434" w:rsidRDefault="009E4434" w:rsidP="009E4434">
      <w:pPr>
        <w:pStyle w:val="ListParagraph"/>
        <w:spacing w:line="240" w:lineRule="auto"/>
        <w:ind w:left="2160"/>
        <w:rPr>
          <w:ins w:id="232" w:author="NIKHIL" w:date="2024-01-12T20:32:00Z"/>
          <w:rFonts w:cstheme="minorHAnsi"/>
          <w:color w:val="222222"/>
          <w:sz w:val="36"/>
          <w:szCs w:val="36"/>
          <w:shd w:val="clear" w:color="auto" w:fill="FFFFFF"/>
        </w:rPr>
      </w:pPr>
      <w:ins w:id="233" w:author="NIKHIL" w:date="2024-01-12T20:32:00Z">
        <w:r>
          <w:rPr>
            <w:rFonts w:cstheme="minorHAnsi"/>
            <w:color w:val="222222"/>
            <w:sz w:val="36"/>
            <w:szCs w:val="36"/>
            <w:shd w:val="clear" w:color="auto" w:fill="FFFFFF"/>
          </w:rPr>
          <w:t xml:space="preserve">for </w:t>
        </w:r>
      </w:ins>
      <w:ins w:id="234" w:author="NIKHIL" w:date="2024-01-24T11:20:00Z">
        <w:r w:rsidR="00CF32EC">
          <w:rPr>
            <w:rFonts w:cstheme="minorHAnsi"/>
            <w:color w:val="222222"/>
            <w:sz w:val="36"/>
            <w:szCs w:val="36"/>
            <w:shd w:val="clear" w:color="auto" w:fill="FFFFFF"/>
          </w:rPr>
          <w:t xml:space="preserve">the </w:t>
        </w:r>
      </w:ins>
      <w:ins w:id="235" w:author="NIKHIL" w:date="2024-01-12T20:32:00Z">
        <w:r>
          <w:rPr>
            <w:rFonts w:cstheme="minorHAnsi"/>
            <w:color w:val="222222"/>
            <w:sz w:val="36"/>
            <w:szCs w:val="36"/>
            <w:shd w:val="clear" w:color="auto" w:fill="FFFFFF"/>
          </w:rPr>
          <w:t xml:space="preserve">“Frequently” </w:t>
        </w:r>
      </w:ins>
      <w:ins w:id="236" w:author="NIKHIL" w:date="2024-01-12T20:34:00Z">
        <w:r>
          <w:rPr>
            <w:rFonts w:cstheme="minorHAnsi"/>
            <w:color w:val="222222"/>
            <w:sz w:val="36"/>
            <w:szCs w:val="36"/>
            <w:shd w:val="clear" w:color="auto" w:fill="FFFFFF"/>
          </w:rPr>
          <w:t>preference</w:t>
        </w:r>
      </w:ins>
      <w:ins w:id="237" w:author="NIKHIL" w:date="2024-01-12T20:32:00Z">
        <w:r>
          <w:rPr>
            <w:rFonts w:cstheme="minorHAnsi"/>
            <w:color w:val="222222"/>
            <w:sz w:val="36"/>
            <w:szCs w:val="36"/>
            <w:shd w:val="clear" w:color="auto" w:fill="FFFFFF"/>
          </w:rPr>
          <w:t xml:space="preserve"> </w:t>
        </w:r>
      </w:ins>
      <w:ins w:id="238" w:author="NIKHIL" w:date="2024-01-12T20:34:00Z">
        <w:r>
          <w:rPr>
            <w:rFonts w:cstheme="minorHAnsi"/>
            <w:color w:val="222222"/>
            <w:sz w:val="36"/>
            <w:szCs w:val="36"/>
            <w:shd w:val="clear" w:color="auto" w:fill="FFFFFF"/>
          </w:rPr>
          <w:t>category</w:t>
        </w:r>
      </w:ins>
      <w:ins w:id="239" w:author="NIKHIL" w:date="2024-01-12T20:32:00Z">
        <w:r>
          <w:rPr>
            <w:rFonts w:cstheme="minorHAnsi"/>
            <w:color w:val="222222"/>
            <w:sz w:val="36"/>
            <w:szCs w:val="36"/>
            <w:shd w:val="clear" w:color="auto" w:fill="FFFFFF"/>
          </w:rPr>
          <w:t>.</w:t>
        </w:r>
      </w:ins>
    </w:p>
    <w:p w14:paraId="793E4480" w14:textId="77777777" w:rsidR="009E4434" w:rsidRPr="009E4434" w:rsidRDefault="009E4434">
      <w:pPr>
        <w:pStyle w:val="ListParagraph"/>
        <w:spacing w:line="240" w:lineRule="auto"/>
        <w:ind w:left="5040"/>
        <w:rPr>
          <w:ins w:id="240" w:author="NIKHIL" w:date="2024-01-12T16:16:00Z"/>
          <w:rFonts w:cstheme="minorHAnsi"/>
          <w:color w:val="222222"/>
          <w:sz w:val="36"/>
          <w:szCs w:val="36"/>
          <w:shd w:val="clear" w:color="auto" w:fill="FFFFFF"/>
          <w:rPrChange w:id="241" w:author="NIKHIL" w:date="2024-01-12T20:31:00Z">
            <w:rPr>
              <w:ins w:id="242" w:author="NIKHIL" w:date="2024-01-12T16:16:00Z"/>
              <w:shd w:val="clear" w:color="auto" w:fill="FFFFFF"/>
            </w:rPr>
          </w:rPrChange>
        </w:rPr>
        <w:pPrChange w:id="243" w:author="NIKHIL" w:date="2024-01-12T20:31:00Z">
          <w:pPr>
            <w:spacing w:line="240" w:lineRule="auto"/>
          </w:pPr>
        </w:pPrChange>
      </w:pPr>
    </w:p>
    <w:p w14:paraId="10277BB5" w14:textId="70C8CF90" w:rsidR="004517AB" w:rsidRDefault="00CF32EC" w:rsidP="009E4434">
      <w:pPr>
        <w:pStyle w:val="ListParagraph"/>
        <w:numPr>
          <w:ilvl w:val="0"/>
          <w:numId w:val="34"/>
        </w:numPr>
        <w:spacing w:line="240" w:lineRule="auto"/>
        <w:rPr>
          <w:ins w:id="244" w:author="NIKHIL" w:date="2024-01-12T20:37:00Z"/>
          <w:rFonts w:cstheme="minorHAnsi"/>
          <w:color w:val="222222"/>
          <w:sz w:val="36"/>
          <w:szCs w:val="36"/>
          <w:shd w:val="clear" w:color="auto" w:fill="FFFFFF"/>
        </w:rPr>
      </w:pPr>
      <w:ins w:id="245" w:author="NIKHIL" w:date="2024-01-24T11:21:00Z">
        <w:r>
          <w:rPr>
            <w:rFonts w:cstheme="minorHAnsi"/>
            <w:color w:val="222222"/>
            <w:sz w:val="36"/>
            <w:szCs w:val="36"/>
            <w:shd w:val="clear" w:color="auto" w:fill="FFFFFF"/>
          </w:rPr>
          <w:t>The company</w:t>
        </w:r>
      </w:ins>
      <w:ins w:id="246" w:author="NIKHIL" w:date="2024-01-12T20:36:00Z">
        <w:r w:rsidR="009E4434">
          <w:rPr>
            <w:rFonts w:cstheme="minorHAnsi"/>
            <w:color w:val="222222"/>
            <w:sz w:val="36"/>
            <w:szCs w:val="36"/>
            <w:shd w:val="clear" w:color="auto" w:fill="FFFFFF"/>
          </w:rPr>
          <w:t xml:space="preserve"> provided </w:t>
        </w:r>
      </w:ins>
      <w:ins w:id="247" w:author="NIKHIL" w:date="2024-01-24T11:20:00Z">
        <w:r>
          <w:rPr>
            <w:rFonts w:cstheme="minorHAnsi"/>
            <w:color w:val="222222"/>
            <w:sz w:val="36"/>
            <w:szCs w:val="36"/>
            <w:shd w:val="clear" w:color="auto" w:fill="FFFFFF"/>
          </w:rPr>
          <w:t xml:space="preserve">an </w:t>
        </w:r>
      </w:ins>
      <w:ins w:id="248" w:author="NIKHIL" w:date="2024-01-12T20:36:00Z">
        <w:r w:rsidR="009E4434">
          <w:rPr>
            <w:rFonts w:cstheme="minorHAnsi"/>
            <w:color w:val="222222"/>
            <w:sz w:val="36"/>
            <w:szCs w:val="36"/>
            <w:shd w:val="clear" w:color="auto" w:fill="FFFFFF"/>
          </w:rPr>
          <w:t xml:space="preserve">extra amount as </w:t>
        </w:r>
      </w:ins>
      <w:ins w:id="249" w:author="NIKHIL" w:date="2024-01-24T11:20:00Z">
        <w:r>
          <w:rPr>
            <w:rFonts w:cstheme="minorHAnsi"/>
            <w:color w:val="222222"/>
            <w:sz w:val="36"/>
            <w:szCs w:val="36"/>
            <w:shd w:val="clear" w:color="auto" w:fill="FFFFFF"/>
          </w:rPr>
          <w:t xml:space="preserve">a </w:t>
        </w:r>
      </w:ins>
      <w:ins w:id="250" w:author="NIKHIL" w:date="2024-01-12T20:36:00Z">
        <w:r w:rsidR="009E4434">
          <w:rPr>
            <w:rFonts w:cstheme="minorHAnsi"/>
            <w:color w:val="222222"/>
            <w:sz w:val="36"/>
            <w:szCs w:val="36"/>
            <w:shd w:val="clear" w:color="auto" w:fill="FFFFFF"/>
          </w:rPr>
          <w:t>performance bonus</w:t>
        </w:r>
      </w:ins>
      <w:ins w:id="251" w:author="NIKHIL" w:date="2024-01-12T20:37:00Z">
        <w:r w:rsidR="009E4434">
          <w:rPr>
            <w:rFonts w:cstheme="minorHAnsi"/>
            <w:color w:val="222222"/>
            <w:sz w:val="36"/>
            <w:szCs w:val="36"/>
            <w:shd w:val="clear" w:color="auto" w:fill="FFFFFF"/>
          </w:rPr>
          <w:t xml:space="preserve"> to their employees according to their performance tag/rating.</w:t>
        </w:r>
      </w:ins>
    </w:p>
    <w:p w14:paraId="4E408AF3" w14:textId="3D21924E" w:rsidR="009E4434" w:rsidRDefault="00CF32EC" w:rsidP="009E4434">
      <w:pPr>
        <w:pStyle w:val="ListParagraph"/>
        <w:spacing w:line="240" w:lineRule="auto"/>
        <w:ind w:left="798"/>
        <w:rPr>
          <w:ins w:id="252" w:author="NIKHIL" w:date="2024-01-12T20:38:00Z"/>
          <w:rFonts w:cstheme="minorHAnsi"/>
          <w:color w:val="222222"/>
          <w:sz w:val="36"/>
          <w:szCs w:val="36"/>
          <w:shd w:val="clear" w:color="auto" w:fill="FFFFFF"/>
        </w:rPr>
      </w:pPr>
      <w:ins w:id="253" w:author="NIKHIL" w:date="2024-01-24T11:20:00Z">
        <w:r>
          <w:rPr>
            <w:rFonts w:cstheme="minorHAnsi"/>
            <w:color w:val="222222"/>
            <w:sz w:val="36"/>
            <w:szCs w:val="36"/>
            <w:shd w:val="clear" w:color="auto" w:fill="FFFFFF"/>
          </w:rPr>
          <w:t>The performance</w:t>
        </w:r>
      </w:ins>
      <w:ins w:id="254" w:author="NIKHIL" w:date="2024-01-12T20:37:00Z">
        <w:r w:rsidR="009E4434">
          <w:rPr>
            <w:rFonts w:cstheme="minorHAnsi"/>
            <w:color w:val="222222"/>
            <w:sz w:val="36"/>
            <w:szCs w:val="36"/>
            <w:shd w:val="clear" w:color="auto" w:fill="FFFFFF"/>
          </w:rPr>
          <w:t xml:space="preserve"> bo</w:t>
        </w:r>
      </w:ins>
      <w:ins w:id="255" w:author="NIKHIL" w:date="2024-01-12T20:38:00Z">
        <w:r w:rsidR="009E4434">
          <w:rPr>
            <w:rFonts w:cstheme="minorHAnsi"/>
            <w:color w:val="222222"/>
            <w:sz w:val="36"/>
            <w:szCs w:val="36"/>
            <w:shd w:val="clear" w:color="auto" w:fill="FFFFFF"/>
          </w:rPr>
          <w:t>nus payout range is as below-</w:t>
        </w:r>
      </w:ins>
    </w:p>
    <w:p w14:paraId="4F0484E3" w14:textId="036E622F" w:rsidR="009E4434" w:rsidRDefault="009E4434" w:rsidP="009E4434">
      <w:pPr>
        <w:pStyle w:val="ListParagraph"/>
        <w:numPr>
          <w:ilvl w:val="0"/>
          <w:numId w:val="35"/>
        </w:numPr>
        <w:spacing w:line="240" w:lineRule="auto"/>
        <w:rPr>
          <w:ins w:id="256" w:author="NIKHIL" w:date="2024-01-12T20:39:00Z"/>
          <w:rFonts w:cstheme="minorHAnsi"/>
          <w:color w:val="222222"/>
          <w:sz w:val="36"/>
          <w:szCs w:val="36"/>
          <w:shd w:val="clear" w:color="auto" w:fill="FFFFFF"/>
        </w:rPr>
      </w:pPr>
      <w:bookmarkStart w:id="257" w:name="_Hlk155984411"/>
      <w:ins w:id="258" w:author="NIKHIL" w:date="2024-01-12T20:38:00Z">
        <w:r>
          <w:rPr>
            <w:rFonts w:cstheme="minorHAnsi"/>
            <w:color w:val="222222"/>
            <w:sz w:val="36"/>
            <w:szCs w:val="36"/>
            <w:shd w:val="clear" w:color="auto" w:fill="FFFFFF"/>
          </w:rPr>
          <w:t xml:space="preserve">15 % of annual </w:t>
        </w:r>
      </w:ins>
      <w:ins w:id="259" w:author="NIKHIL" w:date="2024-01-12T20:39:00Z">
        <w:r w:rsidR="003B77EE">
          <w:rPr>
            <w:rFonts w:cstheme="minorHAnsi"/>
            <w:color w:val="222222"/>
            <w:sz w:val="36"/>
            <w:szCs w:val="36"/>
            <w:shd w:val="clear" w:color="auto" w:fill="FFFFFF"/>
          </w:rPr>
          <w:t>base salary</w:t>
        </w:r>
      </w:ins>
    </w:p>
    <w:p w14:paraId="220AD11F" w14:textId="2C0250B7" w:rsidR="003B77EE" w:rsidRDefault="003B77EE" w:rsidP="003B77EE">
      <w:pPr>
        <w:pStyle w:val="ListParagraph"/>
        <w:spacing w:line="240" w:lineRule="auto"/>
        <w:ind w:left="2160"/>
        <w:rPr>
          <w:ins w:id="260" w:author="NIKHIL" w:date="2024-01-12T20:39:00Z"/>
          <w:rFonts w:cstheme="minorHAnsi"/>
          <w:color w:val="222222"/>
          <w:sz w:val="36"/>
          <w:szCs w:val="36"/>
          <w:shd w:val="clear" w:color="auto" w:fill="FFFFFF"/>
        </w:rPr>
      </w:pPr>
      <w:ins w:id="261" w:author="NIKHIL" w:date="2024-01-12T20:39:00Z">
        <w:r>
          <w:rPr>
            <w:rFonts w:cstheme="minorHAnsi"/>
            <w:color w:val="222222"/>
            <w:sz w:val="36"/>
            <w:szCs w:val="36"/>
            <w:shd w:val="clear" w:color="auto" w:fill="FFFFFF"/>
          </w:rPr>
          <w:t>For Performance = “Excellent</w:t>
        </w:r>
        <w:bookmarkEnd w:id="257"/>
        <w:r>
          <w:rPr>
            <w:rFonts w:cstheme="minorHAnsi"/>
            <w:color w:val="222222"/>
            <w:sz w:val="36"/>
            <w:szCs w:val="36"/>
            <w:shd w:val="clear" w:color="auto" w:fill="FFFFFF"/>
          </w:rPr>
          <w:t>”</w:t>
        </w:r>
      </w:ins>
      <w:ins w:id="262" w:author="NIKHIL" w:date="2024-01-12T20:40:00Z">
        <w:r>
          <w:rPr>
            <w:rFonts w:cstheme="minorHAnsi"/>
            <w:color w:val="222222"/>
            <w:sz w:val="36"/>
            <w:szCs w:val="36"/>
            <w:shd w:val="clear" w:color="auto" w:fill="FFFFFF"/>
          </w:rPr>
          <w:t>.</w:t>
        </w:r>
      </w:ins>
    </w:p>
    <w:p w14:paraId="6614490C" w14:textId="367EE8CD" w:rsidR="003B77EE" w:rsidRDefault="003B77EE" w:rsidP="003B77EE">
      <w:pPr>
        <w:pStyle w:val="ListParagraph"/>
        <w:numPr>
          <w:ilvl w:val="0"/>
          <w:numId w:val="35"/>
        </w:numPr>
        <w:spacing w:line="240" w:lineRule="auto"/>
        <w:rPr>
          <w:ins w:id="263" w:author="NIKHIL" w:date="2024-01-12T20:39:00Z"/>
          <w:rFonts w:cstheme="minorHAnsi"/>
          <w:color w:val="222222"/>
          <w:sz w:val="36"/>
          <w:szCs w:val="36"/>
          <w:shd w:val="clear" w:color="auto" w:fill="FFFFFF"/>
        </w:rPr>
      </w:pPr>
      <w:ins w:id="264" w:author="NIKHIL" w:date="2024-01-12T20:39:00Z">
        <w:r>
          <w:rPr>
            <w:rFonts w:cstheme="minorHAnsi"/>
            <w:color w:val="222222"/>
            <w:sz w:val="36"/>
            <w:szCs w:val="36"/>
            <w:shd w:val="clear" w:color="auto" w:fill="FFFFFF"/>
          </w:rPr>
          <w:t>5 % of annual base salary</w:t>
        </w:r>
      </w:ins>
    </w:p>
    <w:p w14:paraId="77801E5C" w14:textId="0CE50251" w:rsidR="003B77EE" w:rsidRDefault="003B77EE" w:rsidP="003B77EE">
      <w:pPr>
        <w:pStyle w:val="ListParagraph"/>
        <w:spacing w:line="240" w:lineRule="auto"/>
        <w:ind w:left="2160"/>
        <w:rPr>
          <w:ins w:id="265" w:author="NIKHIL" w:date="2024-01-12T20:40:00Z"/>
          <w:rFonts w:cstheme="minorHAnsi"/>
          <w:color w:val="222222"/>
          <w:sz w:val="36"/>
          <w:szCs w:val="36"/>
          <w:shd w:val="clear" w:color="auto" w:fill="FFFFFF"/>
        </w:rPr>
      </w:pPr>
      <w:ins w:id="266" w:author="NIKHIL" w:date="2024-01-12T20:39:00Z">
        <w:r>
          <w:rPr>
            <w:rFonts w:cstheme="minorHAnsi"/>
            <w:color w:val="222222"/>
            <w:sz w:val="36"/>
            <w:szCs w:val="36"/>
            <w:shd w:val="clear" w:color="auto" w:fill="FFFFFF"/>
          </w:rPr>
          <w:t>For Performance = “</w:t>
        </w:r>
      </w:ins>
      <w:ins w:id="267" w:author="NIKHIL" w:date="2024-01-12T20:40:00Z">
        <w:r>
          <w:rPr>
            <w:rFonts w:cstheme="minorHAnsi"/>
            <w:color w:val="222222"/>
            <w:sz w:val="36"/>
            <w:szCs w:val="36"/>
            <w:shd w:val="clear" w:color="auto" w:fill="FFFFFF"/>
          </w:rPr>
          <w:t>Good”.</w:t>
        </w:r>
      </w:ins>
    </w:p>
    <w:p w14:paraId="39DEE5BB" w14:textId="204C1CF7" w:rsidR="003B77EE" w:rsidRDefault="003B77EE" w:rsidP="003B77EE">
      <w:pPr>
        <w:pStyle w:val="ListParagraph"/>
        <w:numPr>
          <w:ilvl w:val="0"/>
          <w:numId w:val="35"/>
        </w:numPr>
        <w:spacing w:line="240" w:lineRule="auto"/>
        <w:rPr>
          <w:ins w:id="268" w:author="NIKHIL" w:date="2024-01-12T20:40:00Z"/>
          <w:rFonts w:cstheme="minorHAnsi"/>
          <w:color w:val="222222"/>
          <w:sz w:val="36"/>
          <w:szCs w:val="36"/>
          <w:shd w:val="clear" w:color="auto" w:fill="FFFFFF"/>
        </w:rPr>
      </w:pPr>
      <w:ins w:id="269" w:author="NIKHIL" w:date="2024-01-12T20:40:00Z">
        <w:r>
          <w:rPr>
            <w:rFonts w:cstheme="minorHAnsi"/>
            <w:color w:val="222222"/>
            <w:sz w:val="36"/>
            <w:szCs w:val="36"/>
            <w:shd w:val="clear" w:color="auto" w:fill="FFFFFF"/>
          </w:rPr>
          <w:t>0 % of annual base salary</w:t>
        </w:r>
      </w:ins>
    </w:p>
    <w:p w14:paraId="53D5EF84" w14:textId="5CC7F76F" w:rsidR="003B77EE" w:rsidRPr="003B77EE" w:rsidRDefault="003B77EE">
      <w:pPr>
        <w:pStyle w:val="ListParagraph"/>
        <w:spacing w:line="240" w:lineRule="auto"/>
        <w:ind w:left="2160"/>
        <w:rPr>
          <w:ins w:id="270" w:author="NIKHIL" w:date="2024-01-12T16:16:00Z"/>
          <w:rFonts w:cstheme="minorHAnsi"/>
          <w:color w:val="222222"/>
          <w:sz w:val="36"/>
          <w:szCs w:val="36"/>
          <w:shd w:val="clear" w:color="auto" w:fill="FFFFFF"/>
          <w:rPrChange w:id="271" w:author="NIKHIL" w:date="2024-01-12T20:39:00Z">
            <w:rPr>
              <w:ins w:id="272" w:author="NIKHIL" w:date="2024-01-12T16:16:00Z"/>
              <w:shd w:val="clear" w:color="auto" w:fill="FFFFFF"/>
            </w:rPr>
          </w:rPrChange>
        </w:rPr>
        <w:pPrChange w:id="273" w:author="NIKHIL" w:date="2024-01-12T20:40:00Z">
          <w:pPr>
            <w:spacing w:line="240" w:lineRule="auto"/>
          </w:pPr>
        </w:pPrChange>
      </w:pPr>
      <w:ins w:id="274" w:author="NIKHIL" w:date="2024-01-12T20:40:00Z">
        <w:r>
          <w:rPr>
            <w:rFonts w:cstheme="minorHAnsi"/>
            <w:color w:val="222222"/>
            <w:sz w:val="36"/>
            <w:szCs w:val="36"/>
            <w:shd w:val="clear" w:color="auto" w:fill="FFFFFF"/>
          </w:rPr>
          <w:t>For Performance = “Average”.</w:t>
        </w:r>
      </w:ins>
    </w:p>
    <w:p w14:paraId="1473199B" w14:textId="77777777" w:rsidR="004517AB" w:rsidRDefault="004517AB" w:rsidP="00C06CD0">
      <w:pPr>
        <w:spacing w:line="240" w:lineRule="auto"/>
        <w:rPr>
          <w:ins w:id="275" w:author="NIKHIL" w:date="2024-01-12T16:16:00Z"/>
          <w:rFonts w:cstheme="minorHAnsi"/>
          <w:color w:val="222222"/>
          <w:sz w:val="36"/>
          <w:szCs w:val="36"/>
          <w:shd w:val="clear" w:color="auto" w:fill="FFFFFF"/>
        </w:rPr>
      </w:pPr>
    </w:p>
    <w:p w14:paraId="1898B1DF" w14:textId="367D6BDF" w:rsidR="00AA40DE" w:rsidRDefault="00CF32EC" w:rsidP="00AA40DE">
      <w:pPr>
        <w:pStyle w:val="ListParagraph"/>
        <w:numPr>
          <w:ilvl w:val="0"/>
          <w:numId w:val="34"/>
        </w:numPr>
        <w:spacing w:line="240" w:lineRule="auto"/>
        <w:rPr>
          <w:ins w:id="276" w:author="NIKHIL" w:date="2024-01-12T21:23:00Z"/>
          <w:rFonts w:cstheme="minorHAnsi"/>
          <w:color w:val="222222"/>
          <w:sz w:val="36"/>
          <w:szCs w:val="36"/>
          <w:shd w:val="clear" w:color="auto" w:fill="FFFFFF"/>
        </w:rPr>
      </w:pPr>
      <w:ins w:id="277" w:author="NIKHIL" w:date="2024-01-24T11:21:00Z">
        <w:r>
          <w:rPr>
            <w:rFonts w:cstheme="minorHAnsi"/>
            <w:color w:val="222222"/>
            <w:sz w:val="36"/>
            <w:szCs w:val="36"/>
            <w:shd w:val="clear" w:color="auto" w:fill="FFFFFF"/>
          </w:rPr>
          <w:lastRenderedPageBreak/>
          <w:t>The company</w:t>
        </w:r>
      </w:ins>
      <w:ins w:id="278" w:author="NIKHIL" w:date="2024-01-12T21:23:00Z">
        <w:r w:rsidR="00AA40DE">
          <w:rPr>
            <w:rFonts w:cstheme="minorHAnsi"/>
            <w:color w:val="222222"/>
            <w:sz w:val="36"/>
            <w:szCs w:val="36"/>
            <w:shd w:val="clear" w:color="auto" w:fill="FFFFFF"/>
          </w:rPr>
          <w:t xml:space="preserve"> provided </w:t>
        </w:r>
      </w:ins>
      <w:ins w:id="279" w:author="NIKHIL" w:date="2024-01-24T11:21:00Z">
        <w:r>
          <w:rPr>
            <w:rFonts w:cstheme="minorHAnsi"/>
            <w:color w:val="222222"/>
            <w:sz w:val="36"/>
            <w:szCs w:val="36"/>
            <w:shd w:val="clear" w:color="auto" w:fill="FFFFFF"/>
          </w:rPr>
          <w:t xml:space="preserve">an </w:t>
        </w:r>
      </w:ins>
      <w:ins w:id="280" w:author="NIKHIL" w:date="2024-01-12T21:23:00Z">
        <w:r w:rsidR="00AA40DE">
          <w:rPr>
            <w:rFonts w:cstheme="minorHAnsi"/>
            <w:color w:val="222222"/>
            <w:sz w:val="36"/>
            <w:szCs w:val="36"/>
            <w:shd w:val="clear" w:color="auto" w:fill="FFFFFF"/>
          </w:rPr>
          <w:t xml:space="preserve">extra amount as </w:t>
        </w:r>
      </w:ins>
      <w:ins w:id="281" w:author="NIKHIL" w:date="2024-01-24T11:21:00Z">
        <w:r>
          <w:rPr>
            <w:rFonts w:cstheme="minorHAnsi"/>
            <w:color w:val="222222"/>
            <w:sz w:val="36"/>
            <w:szCs w:val="36"/>
            <w:shd w:val="clear" w:color="auto" w:fill="FFFFFF"/>
          </w:rPr>
          <w:t xml:space="preserve">an </w:t>
        </w:r>
      </w:ins>
      <w:ins w:id="282" w:author="NIKHIL" w:date="2024-01-24T11:20:00Z">
        <w:r>
          <w:rPr>
            <w:rFonts w:cstheme="minorHAnsi"/>
            <w:color w:val="222222"/>
            <w:sz w:val="36"/>
            <w:szCs w:val="36"/>
            <w:shd w:val="clear" w:color="auto" w:fill="FFFFFF"/>
          </w:rPr>
          <w:t>Overtime</w:t>
        </w:r>
      </w:ins>
      <w:ins w:id="283" w:author="NIKHIL" w:date="2024-01-12T21:24:00Z">
        <w:r w:rsidR="00AA40DE">
          <w:rPr>
            <w:rFonts w:cstheme="minorHAnsi"/>
            <w:color w:val="222222"/>
            <w:sz w:val="36"/>
            <w:szCs w:val="36"/>
            <w:shd w:val="clear" w:color="auto" w:fill="FFFFFF"/>
          </w:rPr>
          <w:t xml:space="preserve"> incentive</w:t>
        </w:r>
      </w:ins>
      <w:ins w:id="284" w:author="NIKHIL" w:date="2024-01-12T21:23:00Z">
        <w:r w:rsidR="00AA40DE">
          <w:rPr>
            <w:rFonts w:cstheme="minorHAnsi"/>
            <w:color w:val="222222"/>
            <w:sz w:val="36"/>
            <w:szCs w:val="36"/>
            <w:shd w:val="clear" w:color="auto" w:fill="FFFFFF"/>
          </w:rPr>
          <w:t xml:space="preserve"> to their employees according to their</w:t>
        </w:r>
      </w:ins>
      <w:ins w:id="285" w:author="NIKHIL" w:date="2024-01-12T21:24:00Z">
        <w:r w:rsidR="00AA40DE">
          <w:rPr>
            <w:rFonts w:cstheme="minorHAnsi"/>
            <w:color w:val="222222"/>
            <w:sz w:val="36"/>
            <w:szCs w:val="36"/>
            <w:shd w:val="clear" w:color="auto" w:fill="FFFFFF"/>
          </w:rPr>
          <w:t xml:space="preserve"> </w:t>
        </w:r>
      </w:ins>
      <w:ins w:id="286" w:author="NIKHIL" w:date="2024-01-24T11:20:00Z">
        <w:r>
          <w:rPr>
            <w:rFonts w:cstheme="minorHAnsi"/>
            <w:color w:val="222222"/>
            <w:sz w:val="36"/>
            <w:szCs w:val="36"/>
            <w:shd w:val="clear" w:color="auto" w:fill="FFFFFF"/>
          </w:rPr>
          <w:t>Overtime</w:t>
        </w:r>
      </w:ins>
      <w:ins w:id="287" w:author="NIKHIL" w:date="2024-01-12T21:23:00Z">
        <w:r w:rsidR="00AA40DE">
          <w:rPr>
            <w:rFonts w:cstheme="minorHAnsi"/>
            <w:color w:val="222222"/>
            <w:sz w:val="36"/>
            <w:szCs w:val="36"/>
            <w:shd w:val="clear" w:color="auto" w:fill="FFFFFF"/>
          </w:rPr>
          <w:t>.</w:t>
        </w:r>
      </w:ins>
    </w:p>
    <w:p w14:paraId="34EC71EF" w14:textId="4CA1A931" w:rsidR="00AA40DE" w:rsidRDefault="00AA40DE" w:rsidP="00AA40DE">
      <w:pPr>
        <w:pStyle w:val="ListParagraph"/>
        <w:spacing w:line="240" w:lineRule="auto"/>
        <w:ind w:left="798"/>
        <w:rPr>
          <w:ins w:id="288" w:author="NIKHIL" w:date="2024-01-12T21:23:00Z"/>
          <w:rFonts w:cstheme="minorHAnsi"/>
          <w:color w:val="222222"/>
          <w:sz w:val="36"/>
          <w:szCs w:val="36"/>
          <w:shd w:val="clear" w:color="auto" w:fill="FFFFFF"/>
        </w:rPr>
      </w:pPr>
      <w:ins w:id="289" w:author="NIKHIL" w:date="2024-01-12T21:26:00Z">
        <w:r>
          <w:rPr>
            <w:rFonts w:cstheme="minorHAnsi"/>
            <w:color w:val="222222"/>
            <w:sz w:val="36"/>
            <w:szCs w:val="36"/>
            <w:shd w:val="clear" w:color="auto" w:fill="FFFFFF"/>
          </w:rPr>
          <w:t xml:space="preserve">Over time incentive </w:t>
        </w:r>
      </w:ins>
      <w:ins w:id="290" w:author="NIKHIL" w:date="2024-01-12T21:23:00Z">
        <w:r>
          <w:rPr>
            <w:rFonts w:cstheme="minorHAnsi"/>
            <w:color w:val="222222"/>
            <w:sz w:val="36"/>
            <w:szCs w:val="36"/>
            <w:shd w:val="clear" w:color="auto" w:fill="FFFFFF"/>
          </w:rPr>
          <w:t>payout range is as below-</w:t>
        </w:r>
      </w:ins>
    </w:p>
    <w:p w14:paraId="6DDBA0F5" w14:textId="15FF62AB" w:rsidR="00AA40DE" w:rsidRPr="00AA40DE" w:rsidRDefault="00AA40DE">
      <w:pPr>
        <w:pStyle w:val="ListParagraph"/>
        <w:numPr>
          <w:ilvl w:val="0"/>
          <w:numId w:val="36"/>
        </w:numPr>
        <w:spacing w:line="240" w:lineRule="auto"/>
        <w:rPr>
          <w:ins w:id="291" w:author="NIKHIL" w:date="2024-01-12T21:23:00Z"/>
          <w:rFonts w:cstheme="minorHAnsi"/>
          <w:color w:val="222222"/>
          <w:sz w:val="36"/>
          <w:szCs w:val="36"/>
          <w:shd w:val="clear" w:color="auto" w:fill="FFFFFF"/>
          <w:rPrChange w:id="292" w:author="NIKHIL" w:date="2024-01-12T21:27:00Z">
            <w:rPr>
              <w:ins w:id="293" w:author="NIKHIL" w:date="2024-01-12T21:23:00Z"/>
              <w:shd w:val="clear" w:color="auto" w:fill="FFFFFF"/>
            </w:rPr>
          </w:rPrChange>
        </w:rPr>
        <w:pPrChange w:id="294" w:author="NIKHIL" w:date="2024-01-12T21:27:00Z">
          <w:pPr>
            <w:pStyle w:val="ListParagraph"/>
            <w:numPr>
              <w:numId w:val="35"/>
            </w:numPr>
            <w:spacing w:line="240" w:lineRule="auto"/>
            <w:ind w:left="2160" w:hanging="360"/>
          </w:pPr>
        </w:pPrChange>
      </w:pPr>
      <w:ins w:id="295" w:author="NIKHIL" w:date="2024-01-12T21:23:00Z">
        <w:r w:rsidRPr="00AA40DE">
          <w:rPr>
            <w:rFonts w:cstheme="minorHAnsi"/>
            <w:color w:val="222222"/>
            <w:sz w:val="36"/>
            <w:szCs w:val="36"/>
            <w:shd w:val="clear" w:color="auto" w:fill="FFFFFF"/>
            <w:rPrChange w:id="296" w:author="NIKHIL" w:date="2024-01-12T21:27:00Z">
              <w:rPr>
                <w:shd w:val="clear" w:color="auto" w:fill="FFFFFF"/>
              </w:rPr>
            </w:rPrChange>
          </w:rPr>
          <w:t>1</w:t>
        </w:r>
      </w:ins>
      <w:ins w:id="297" w:author="NIKHIL" w:date="2024-01-12T21:28:00Z">
        <w:r>
          <w:rPr>
            <w:rFonts w:cstheme="minorHAnsi"/>
            <w:color w:val="222222"/>
            <w:sz w:val="36"/>
            <w:szCs w:val="36"/>
            <w:shd w:val="clear" w:color="auto" w:fill="FFFFFF"/>
          </w:rPr>
          <w:t>0</w:t>
        </w:r>
      </w:ins>
      <w:ins w:id="298" w:author="NIKHIL" w:date="2024-01-12T21:23:00Z">
        <w:r w:rsidRPr="00AA40DE">
          <w:rPr>
            <w:rFonts w:cstheme="minorHAnsi"/>
            <w:color w:val="222222"/>
            <w:sz w:val="36"/>
            <w:szCs w:val="36"/>
            <w:shd w:val="clear" w:color="auto" w:fill="FFFFFF"/>
            <w:rPrChange w:id="299" w:author="NIKHIL" w:date="2024-01-12T21:27:00Z">
              <w:rPr>
                <w:shd w:val="clear" w:color="auto" w:fill="FFFFFF"/>
              </w:rPr>
            </w:rPrChange>
          </w:rPr>
          <w:t xml:space="preserve">% of </w:t>
        </w:r>
      </w:ins>
      <w:ins w:id="300" w:author="NIKHIL" w:date="2024-01-12T21:29:00Z">
        <w:r>
          <w:rPr>
            <w:rFonts w:cstheme="minorHAnsi"/>
            <w:color w:val="222222"/>
            <w:sz w:val="36"/>
            <w:szCs w:val="36"/>
            <w:shd w:val="clear" w:color="auto" w:fill="FFFFFF"/>
          </w:rPr>
          <w:t>monthly</w:t>
        </w:r>
      </w:ins>
      <w:ins w:id="301" w:author="NIKHIL" w:date="2024-01-12T21:23:00Z">
        <w:r w:rsidRPr="00AA40DE">
          <w:rPr>
            <w:rFonts w:cstheme="minorHAnsi"/>
            <w:color w:val="222222"/>
            <w:sz w:val="36"/>
            <w:szCs w:val="36"/>
            <w:shd w:val="clear" w:color="auto" w:fill="FFFFFF"/>
            <w:rPrChange w:id="302" w:author="NIKHIL" w:date="2024-01-12T21:27:00Z">
              <w:rPr>
                <w:shd w:val="clear" w:color="auto" w:fill="FFFFFF"/>
              </w:rPr>
            </w:rPrChange>
          </w:rPr>
          <w:t xml:space="preserve"> base salary</w:t>
        </w:r>
      </w:ins>
      <w:ins w:id="303" w:author="NIKHIL" w:date="2024-01-12T21:26:00Z">
        <w:r w:rsidRPr="00AA40DE">
          <w:rPr>
            <w:rFonts w:cstheme="minorHAnsi"/>
            <w:color w:val="222222"/>
            <w:sz w:val="36"/>
            <w:szCs w:val="36"/>
            <w:shd w:val="clear" w:color="auto" w:fill="FFFFFF"/>
            <w:rPrChange w:id="304" w:author="NIKHIL" w:date="2024-01-12T21:27:00Z">
              <w:rPr>
                <w:shd w:val="clear" w:color="auto" w:fill="FFFFFF"/>
              </w:rPr>
            </w:rPrChange>
          </w:rPr>
          <w:t xml:space="preserve"> </w:t>
        </w:r>
      </w:ins>
    </w:p>
    <w:p w14:paraId="1DBACD9E" w14:textId="1DEF06D7" w:rsidR="00AA40DE" w:rsidRPr="00AA40DE" w:rsidRDefault="00AA40DE" w:rsidP="00AA40DE">
      <w:pPr>
        <w:pStyle w:val="ListParagraph"/>
        <w:spacing w:line="240" w:lineRule="auto"/>
        <w:ind w:left="2160"/>
        <w:rPr>
          <w:ins w:id="305" w:author="NIKHIL" w:date="2024-01-12T21:23:00Z"/>
          <w:rFonts w:cstheme="minorHAnsi"/>
          <w:color w:val="222222"/>
          <w:sz w:val="36"/>
          <w:szCs w:val="36"/>
          <w:shd w:val="clear" w:color="auto" w:fill="FFFFFF"/>
          <w:rPrChange w:id="306" w:author="NIKHIL" w:date="2024-01-12T21:27:00Z">
            <w:rPr>
              <w:ins w:id="307" w:author="NIKHIL" w:date="2024-01-12T21:23:00Z"/>
              <w:shd w:val="clear" w:color="auto" w:fill="FFFFFF"/>
            </w:rPr>
          </w:rPrChange>
        </w:rPr>
      </w:pPr>
      <w:ins w:id="308" w:author="NIKHIL" w:date="2024-01-12T21:23:00Z">
        <w:r w:rsidRPr="00AA40DE">
          <w:rPr>
            <w:rFonts w:cstheme="minorHAnsi"/>
            <w:color w:val="222222"/>
            <w:sz w:val="36"/>
            <w:szCs w:val="36"/>
            <w:shd w:val="clear" w:color="auto" w:fill="FFFFFF"/>
            <w:rPrChange w:id="309" w:author="NIKHIL" w:date="2024-01-12T21:27:00Z">
              <w:rPr>
                <w:shd w:val="clear" w:color="auto" w:fill="FFFFFF"/>
              </w:rPr>
            </w:rPrChange>
          </w:rPr>
          <w:t xml:space="preserve">For </w:t>
        </w:r>
      </w:ins>
      <w:ins w:id="310" w:author="NIKHIL" w:date="2024-01-24T11:20:00Z">
        <w:r w:rsidR="00CF32EC">
          <w:rPr>
            <w:rFonts w:cstheme="minorHAnsi"/>
            <w:color w:val="222222"/>
            <w:sz w:val="36"/>
            <w:szCs w:val="36"/>
            <w:shd w:val="clear" w:color="auto" w:fill="FFFFFF"/>
          </w:rPr>
          <w:t>Overtime</w:t>
        </w:r>
      </w:ins>
      <w:ins w:id="311" w:author="NIKHIL" w:date="2024-01-12T21:29:00Z">
        <w:r>
          <w:rPr>
            <w:rFonts w:cstheme="minorHAnsi"/>
            <w:color w:val="222222"/>
            <w:sz w:val="36"/>
            <w:szCs w:val="36"/>
            <w:shd w:val="clear" w:color="auto" w:fill="FFFFFF"/>
          </w:rPr>
          <w:t xml:space="preserve"> </w:t>
        </w:r>
      </w:ins>
      <w:ins w:id="312" w:author="NIKHIL" w:date="2024-01-12T21:23:00Z">
        <w:r w:rsidRPr="00AA40DE">
          <w:rPr>
            <w:rFonts w:cstheme="minorHAnsi"/>
            <w:color w:val="222222"/>
            <w:sz w:val="36"/>
            <w:szCs w:val="36"/>
            <w:shd w:val="clear" w:color="auto" w:fill="FFFFFF"/>
            <w:rPrChange w:id="313" w:author="NIKHIL" w:date="2024-01-12T21:27:00Z">
              <w:rPr>
                <w:shd w:val="clear" w:color="auto" w:fill="FFFFFF"/>
              </w:rPr>
            </w:rPrChange>
          </w:rPr>
          <w:t>= “</w:t>
        </w:r>
      </w:ins>
      <w:ins w:id="314" w:author="NIKHIL" w:date="2024-01-12T21:29:00Z">
        <w:r>
          <w:rPr>
            <w:rFonts w:cstheme="minorHAnsi"/>
            <w:color w:val="222222"/>
            <w:sz w:val="36"/>
            <w:szCs w:val="36"/>
            <w:shd w:val="clear" w:color="auto" w:fill="FFFFFF"/>
          </w:rPr>
          <w:t>Yes</w:t>
        </w:r>
      </w:ins>
      <w:ins w:id="315" w:author="NIKHIL" w:date="2024-01-12T21:23:00Z">
        <w:r w:rsidRPr="00AA40DE">
          <w:rPr>
            <w:rFonts w:cstheme="minorHAnsi"/>
            <w:color w:val="222222"/>
            <w:sz w:val="36"/>
            <w:szCs w:val="36"/>
            <w:shd w:val="clear" w:color="auto" w:fill="FFFFFF"/>
            <w:rPrChange w:id="316" w:author="NIKHIL" w:date="2024-01-12T21:27:00Z">
              <w:rPr>
                <w:shd w:val="clear" w:color="auto" w:fill="FFFFFF"/>
              </w:rPr>
            </w:rPrChange>
          </w:rPr>
          <w:t>”.</w:t>
        </w:r>
      </w:ins>
    </w:p>
    <w:p w14:paraId="07C22793" w14:textId="200BD56D" w:rsidR="00AA40DE" w:rsidRPr="00AA40DE" w:rsidRDefault="00AA40DE">
      <w:pPr>
        <w:pStyle w:val="ListParagraph"/>
        <w:numPr>
          <w:ilvl w:val="0"/>
          <w:numId w:val="36"/>
        </w:numPr>
        <w:spacing w:line="240" w:lineRule="auto"/>
        <w:rPr>
          <w:ins w:id="317" w:author="NIKHIL" w:date="2024-01-12T21:23:00Z"/>
          <w:rFonts w:cstheme="minorHAnsi"/>
          <w:color w:val="222222"/>
          <w:sz w:val="36"/>
          <w:szCs w:val="36"/>
          <w:shd w:val="clear" w:color="auto" w:fill="FFFFFF"/>
          <w:rPrChange w:id="318" w:author="NIKHIL" w:date="2024-01-12T21:27:00Z">
            <w:rPr>
              <w:ins w:id="319" w:author="NIKHIL" w:date="2024-01-12T21:23:00Z"/>
              <w:shd w:val="clear" w:color="auto" w:fill="FFFFFF"/>
            </w:rPr>
          </w:rPrChange>
        </w:rPr>
        <w:pPrChange w:id="320" w:author="NIKHIL" w:date="2024-01-12T21:27:00Z">
          <w:pPr>
            <w:pStyle w:val="ListParagraph"/>
            <w:numPr>
              <w:numId w:val="35"/>
            </w:numPr>
            <w:spacing w:line="240" w:lineRule="auto"/>
            <w:ind w:left="2160" w:hanging="360"/>
          </w:pPr>
        </w:pPrChange>
      </w:pPr>
      <w:ins w:id="321" w:author="NIKHIL" w:date="2024-01-12T21:23:00Z">
        <w:r w:rsidRPr="00AA40DE">
          <w:rPr>
            <w:rFonts w:cstheme="minorHAnsi"/>
            <w:color w:val="222222"/>
            <w:sz w:val="36"/>
            <w:szCs w:val="36"/>
            <w:shd w:val="clear" w:color="auto" w:fill="FFFFFF"/>
            <w:rPrChange w:id="322" w:author="NIKHIL" w:date="2024-01-12T21:27:00Z">
              <w:rPr>
                <w:shd w:val="clear" w:color="auto" w:fill="FFFFFF"/>
              </w:rPr>
            </w:rPrChange>
          </w:rPr>
          <w:t xml:space="preserve">0 % of </w:t>
        </w:r>
      </w:ins>
      <w:ins w:id="323" w:author="NIKHIL" w:date="2024-01-12T21:29:00Z">
        <w:r>
          <w:rPr>
            <w:rFonts w:cstheme="minorHAnsi"/>
            <w:color w:val="222222"/>
            <w:sz w:val="36"/>
            <w:szCs w:val="36"/>
            <w:shd w:val="clear" w:color="auto" w:fill="FFFFFF"/>
          </w:rPr>
          <w:t>monthly</w:t>
        </w:r>
      </w:ins>
      <w:ins w:id="324" w:author="NIKHIL" w:date="2024-01-12T21:23:00Z">
        <w:r w:rsidRPr="00AA40DE">
          <w:rPr>
            <w:rFonts w:cstheme="minorHAnsi"/>
            <w:color w:val="222222"/>
            <w:sz w:val="36"/>
            <w:szCs w:val="36"/>
            <w:shd w:val="clear" w:color="auto" w:fill="FFFFFF"/>
            <w:rPrChange w:id="325" w:author="NIKHIL" w:date="2024-01-12T21:27:00Z">
              <w:rPr>
                <w:shd w:val="clear" w:color="auto" w:fill="FFFFFF"/>
              </w:rPr>
            </w:rPrChange>
          </w:rPr>
          <w:t xml:space="preserve"> base salary</w:t>
        </w:r>
      </w:ins>
    </w:p>
    <w:p w14:paraId="3E74F4F0" w14:textId="308DA9E6" w:rsidR="00AA40DE" w:rsidRPr="00AA40DE" w:rsidRDefault="00AA40DE" w:rsidP="00AA40DE">
      <w:pPr>
        <w:pStyle w:val="ListParagraph"/>
        <w:spacing w:line="240" w:lineRule="auto"/>
        <w:ind w:left="2160"/>
        <w:rPr>
          <w:ins w:id="326" w:author="NIKHIL" w:date="2024-01-12T21:23:00Z"/>
          <w:rFonts w:cstheme="minorHAnsi"/>
          <w:color w:val="222222"/>
          <w:sz w:val="36"/>
          <w:szCs w:val="36"/>
          <w:shd w:val="clear" w:color="auto" w:fill="FFFFFF"/>
          <w:rPrChange w:id="327" w:author="NIKHIL" w:date="2024-01-12T21:27:00Z">
            <w:rPr>
              <w:ins w:id="328" w:author="NIKHIL" w:date="2024-01-12T21:23:00Z"/>
              <w:shd w:val="clear" w:color="auto" w:fill="FFFFFF"/>
            </w:rPr>
          </w:rPrChange>
        </w:rPr>
      </w:pPr>
      <w:ins w:id="329" w:author="NIKHIL" w:date="2024-01-12T21:23:00Z">
        <w:r w:rsidRPr="00AA40DE">
          <w:rPr>
            <w:rFonts w:cstheme="minorHAnsi"/>
            <w:color w:val="222222"/>
            <w:sz w:val="36"/>
            <w:szCs w:val="36"/>
            <w:shd w:val="clear" w:color="auto" w:fill="FFFFFF"/>
            <w:rPrChange w:id="330" w:author="NIKHIL" w:date="2024-01-12T21:27:00Z">
              <w:rPr>
                <w:shd w:val="clear" w:color="auto" w:fill="FFFFFF"/>
              </w:rPr>
            </w:rPrChange>
          </w:rPr>
          <w:t xml:space="preserve">For </w:t>
        </w:r>
      </w:ins>
      <w:ins w:id="331" w:author="NIKHIL" w:date="2024-01-24T11:20:00Z">
        <w:r w:rsidR="00CF32EC">
          <w:rPr>
            <w:rFonts w:cstheme="minorHAnsi"/>
            <w:color w:val="222222"/>
            <w:sz w:val="36"/>
            <w:szCs w:val="36"/>
            <w:shd w:val="clear" w:color="auto" w:fill="FFFFFF"/>
          </w:rPr>
          <w:t>Overtime</w:t>
        </w:r>
      </w:ins>
      <w:ins w:id="332" w:author="NIKHIL" w:date="2024-01-12T21:29:00Z">
        <w:r>
          <w:rPr>
            <w:rFonts w:cstheme="minorHAnsi"/>
            <w:color w:val="222222"/>
            <w:sz w:val="36"/>
            <w:szCs w:val="36"/>
            <w:shd w:val="clear" w:color="auto" w:fill="FFFFFF"/>
          </w:rPr>
          <w:t xml:space="preserve"> </w:t>
        </w:r>
      </w:ins>
      <w:ins w:id="333" w:author="NIKHIL" w:date="2024-01-12T21:23:00Z">
        <w:r w:rsidRPr="00AA40DE">
          <w:rPr>
            <w:rFonts w:cstheme="minorHAnsi"/>
            <w:color w:val="222222"/>
            <w:sz w:val="36"/>
            <w:szCs w:val="36"/>
            <w:shd w:val="clear" w:color="auto" w:fill="FFFFFF"/>
            <w:rPrChange w:id="334" w:author="NIKHIL" w:date="2024-01-12T21:27:00Z">
              <w:rPr>
                <w:shd w:val="clear" w:color="auto" w:fill="FFFFFF"/>
              </w:rPr>
            </w:rPrChange>
          </w:rPr>
          <w:t>= “</w:t>
        </w:r>
      </w:ins>
      <w:ins w:id="335" w:author="NIKHIL" w:date="2024-01-12T21:29:00Z">
        <w:r>
          <w:rPr>
            <w:rFonts w:cstheme="minorHAnsi"/>
            <w:color w:val="222222"/>
            <w:sz w:val="36"/>
            <w:szCs w:val="36"/>
            <w:shd w:val="clear" w:color="auto" w:fill="FFFFFF"/>
          </w:rPr>
          <w:t>No</w:t>
        </w:r>
      </w:ins>
      <w:ins w:id="336" w:author="NIKHIL" w:date="2024-01-12T21:23:00Z">
        <w:r w:rsidRPr="00AA40DE">
          <w:rPr>
            <w:rFonts w:cstheme="minorHAnsi"/>
            <w:color w:val="222222"/>
            <w:sz w:val="36"/>
            <w:szCs w:val="36"/>
            <w:shd w:val="clear" w:color="auto" w:fill="FFFFFF"/>
            <w:rPrChange w:id="337" w:author="NIKHIL" w:date="2024-01-12T21:27:00Z">
              <w:rPr>
                <w:shd w:val="clear" w:color="auto" w:fill="FFFFFF"/>
              </w:rPr>
            </w:rPrChange>
          </w:rPr>
          <w:t>”.</w:t>
        </w:r>
      </w:ins>
    </w:p>
    <w:p w14:paraId="0D2E8B43" w14:textId="26093D26" w:rsidR="004517AB" w:rsidRDefault="00AA40DE" w:rsidP="00C06CD0">
      <w:pPr>
        <w:spacing w:line="240" w:lineRule="auto"/>
        <w:rPr>
          <w:ins w:id="338" w:author="NIKHIL" w:date="2024-01-12T15:32:00Z"/>
          <w:rFonts w:cstheme="minorHAnsi"/>
          <w:color w:val="222222"/>
          <w:sz w:val="36"/>
          <w:szCs w:val="36"/>
          <w:shd w:val="clear" w:color="auto" w:fill="FFFFFF"/>
        </w:rPr>
      </w:pPr>
      <w:ins w:id="339" w:author="NIKHIL" w:date="2024-01-12T21:29:00Z">
        <w:r>
          <w:rPr>
            <w:rFonts w:cstheme="minorHAnsi"/>
            <w:color w:val="222222"/>
            <w:sz w:val="36"/>
            <w:szCs w:val="36"/>
            <w:shd w:val="clear" w:color="auto" w:fill="FFFFFF"/>
          </w:rPr>
          <w:t xml:space="preserve"> </w:t>
        </w:r>
      </w:ins>
    </w:p>
    <w:p w14:paraId="61353E11" w14:textId="0B0FF518" w:rsidR="006F44C5" w:rsidRDefault="00CF32EC" w:rsidP="006F44C5">
      <w:pPr>
        <w:pStyle w:val="ListParagraph"/>
        <w:numPr>
          <w:ilvl w:val="0"/>
          <w:numId w:val="34"/>
        </w:numPr>
        <w:spacing w:line="240" w:lineRule="auto"/>
        <w:rPr>
          <w:ins w:id="340" w:author="NIKHIL" w:date="2024-01-12T21:33:00Z"/>
          <w:rFonts w:cstheme="minorHAnsi"/>
          <w:color w:val="222222"/>
          <w:sz w:val="36"/>
          <w:szCs w:val="36"/>
          <w:shd w:val="clear" w:color="auto" w:fill="FFFFFF"/>
        </w:rPr>
      </w:pPr>
      <w:ins w:id="341" w:author="NIKHIL" w:date="2024-01-24T11:21:00Z">
        <w:r>
          <w:rPr>
            <w:rFonts w:cstheme="minorHAnsi"/>
            <w:color w:val="222222"/>
            <w:sz w:val="36"/>
            <w:szCs w:val="36"/>
            <w:shd w:val="clear" w:color="auto" w:fill="FFFFFF"/>
          </w:rPr>
          <w:t>The company</w:t>
        </w:r>
      </w:ins>
      <w:ins w:id="342" w:author="NIKHIL" w:date="2024-01-12T21:32:00Z">
        <w:r w:rsidR="006F44C5">
          <w:rPr>
            <w:rFonts w:cstheme="minorHAnsi"/>
            <w:color w:val="222222"/>
            <w:sz w:val="36"/>
            <w:szCs w:val="36"/>
            <w:shd w:val="clear" w:color="auto" w:fill="FFFFFF"/>
          </w:rPr>
          <w:t xml:space="preserve"> provided </w:t>
        </w:r>
      </w:ins>
      <w:ins w:id="343" w:author="NIKHIL" w:date="2024-01-24T11:20:00Z">
        <w:r>
          <w:rPr>
            <w:rFonts w:cstheme="minorHAnsi"/>
            <w:color w:val="222222"/>
            <w:sz w:val="36"/>
            <w:szCs w:val="36"/>
            <w:shd w:val="clear" w:color="auto" w:fill="FFFFFF"/>
          </w:rPr>
          <w:t xml:space="preserve">an </w:t>
        </w:r>
      </w:ins>
      <w:ins w:id="344" w:author="NIKHIL" w:date="2024-01-12T21:32:00Z">
        <w:r w:rsidR="006F44C5">
          <w:rPr>
            <w:rFonts w:cstheme="minorHAnsi"/>
            <w:color w:val="222222"/>
            <w:sz w:val="36"/>
            <w:szCs w:val="36"/>
            <w:shd w:val="clear" w:color="auto" w:fill="FFFFFF"/>
          </w:rPr>
          <w:t xml:space="preserve">extra amount as </w:t>
        </w:r>
      </w:ins>
      <w:ins w:id="345" w:author="NIKHIL" w:date="2024-01-24T11:20:00Z">
        <w:r>
          <w:rPr>
            <w:rFonts w:cstheme="minorHAnsi"/>
            <w:color w:val="222222"/>
            <w:sz w:val="36"/>
            <w:szCs w:val="36"/>
            <w:shd w:val="clear" w:color="auto" w:fill="FFFFFF"/>
          </w:rPr>
          <w:t xml:space="preserve">a </w:t>
        </w:r>
      </w:ins>
      <w:ins w:id="346" w:author="NIKHIL" w:date="2024-01-12T21:32:00Z">
        <w:r w:rsidR="006F44C5">
          <w:rPr>
            <w:rFonts w:cstheme="minorHAnsi"/>
            <w:color w:val="222222"/>
            <w:sz w:val="36"/>
            <w:szCs w:val="36"/>
            <w:shd w:val="clear" w:color="auto" w:fill="FFFFFF"/>
          </w:rPr>
          <w:t xml:space="preserve">daily </w:t>
        </w:r>
      </w:ins>
      <w:ins w:id="347" w:author="NIKHIL" w:date="2024-01-12T21:33:00Z">
        <w:r w:rsidR="006F44C5">
          <w:rPr>
            <w:rFonts w:cstheme="minorHAnsi"/>
            <w:color w:val="222222"/>
            <w:sz w:val="36"/>
            <w:szCs w:val="36"/>
            <w:shd w:val="clear" w:color="auto" w:fill="FFFFFF"/>
          </w:rPr>
          <w:t>O</w:t>
        </w:r>
      </w:ins>
      <w:ins w:id="348" w:author="NIKHIL" w:date="2024-01-12T21:32:00Z">
        <w:r w:rsidR="006F44C5">
          <w:rPr>
            <w:rFonts w:cstheme="minorHAnsi"/>
            <w:color w:val="222222"/>
            <w:sz w:val="36"/>
            <w:szCs w:val="36"/>
            <w:shd w:val="clear" w:color="auto" w:fill="FFFFFF"/>
          </w:rPr>
          <w:t xml:space="preserve">ffice </w:t>
        </w:r>
      </w:ins>
      <w:ins w:id="349" w:author="NIKHIL" w:date="2024-01-12T21:33:00Z">
        <w:r w:rsidR="006F44C5">
          <w:rPr>
            <w:rFonts w:cstheme="minorHAnsi"/>
            <w:color w:val="222222"/>
            <w:sz w:val="36"/>
            <w:szCs w:val="36"/>
            <w:shd w:val="clear" w:color="auto" w:fill="FFFFFF"/>
          </w:rPr>
          <w:t>T</w:t>
        </w:r>
      </w:ins>
      <w:ins w:id="350" w:author="NIKHIL" w:date="2024-01-12T21:32:00Z">
        <w:r w:rsidR="006F44C5">
          <w:rPr>
            <w:rFonts w:cstheme="minorHAnsi"/>
            <w:color w:val="222222"/>
            <w:sz w:val="36"/>
            <w:szCs w:val="36"/>
            <w:shd w:val="clear" w:color="auto" w:fill="FFFFFF"/>
          </w:rPr>
          <w:t>ravel allowance to their employees according to their performance</w:t>
        </w:r>
      </w:ins>
      <w:ins w:id="351" w:author="NIKHIL" w:date="2024-01-12T21:33:00Z">
        <w:r w:rsidR="006F44C5">
          <w:rPr>
            <w:rFonts w:cstheme="minorHAnsi"/>
            <w:color w:val="222222"/>
            <w:sz w:val="36"/>
            <w:szCs w:val="36"/>
            <w:shd w:val="clear" w:color="auto" w:fill="FFFFFF"/>
          </w:rPr>
          <w:t xml:space="preserve"> feedback tag</w:t>
        </w:r>
      </w:ins>
      <w:ins w:id="352" w:author="NIKHIL" w:date="2024-01-12T21:32:00Z">
        <w:r w:rsidR="006F44C5">
          <w:rPr>
            <w:rFonts w:cstheme="minorHAnsi"/>
            <w:color w:val="222222"/>
            <w:sz w:val="36"/>
            <w:szCs w:val="36"/>
            <w:shd w:val="clear" w:color="auto" w:fill="FFFFFF"/>
          </w:rPr>
          <w:t>.</w:t>
        </w:r>
      </w:ins>
    </w:p>
    <w:p w14:paraId="21DB3F0D" w14:textId="77777777" w:rsidR="006F44C5" w:rsidRDefault="006F44C5">
      <w:pPr>
        <w:pStyle w:val="ListParagraph"/>
        <w:spacing w:line="240" w:lineRule="auto"/>
        <w:ind w:left="798"/>
        <w:rPr>
          <w:ins w:id="353" w:author="NIKHIL" w:date="2024-01-12T21:32:00Z"/>
          <w:rFonts w:cstheme="minorHAnsi"/>
          <w:color w:val="222222"/>
          <w:sz w:val="36"/>
          <w:szCs w:val="36"/>
          <w:shd w:val="clear" w:color="auto" w:fill="FFFFFF"/>
        </w:rPr>
        <w:pPrChange w:id="354" w:author="NIKHIL" w:date="2024-01-12T21:33:00Z">
          <w:pPr>
            <w:pStyle w:val="ListParagraph"/>
            <w:numPr>
              <w:numId w:val="34"/>
            </w:numPr>
            <w:spacing w:line="240" w:lineRule="auto"/>
            <w:ind w:left="798" w:hanging="360"/>
          </w:pPr>
        </w:pPrChange>
      </w:pPr>
    </w:p>
    <w:p w14:paraId="529AFB39" w14:textId="41C8337A" w:rsidR="006F44C5" w:rsidRDefault="006F44C5" w:rsidP="006F44C5">
      <w:pPr>
        <w:pStyle w:val="ListParagraph"/>
        <w:spacing w:line="240" w:lineRule="auto"/>
        <w:ind w:left="798"/>
        <w:rPr>
          <w:ins w:id="355" w:author="NIKHIL" w:date="2024-01-12T21:39:00Z"/>
          <w:rFonts w:cstheme="minorHAnsi"/>
          <w:color w:val="222222"/>
          <w:sz w:val="36"/>
          <w:szCs w:val="36"/>
          <w:shd w:val="clear" w:color="auto" w:fill="FFFFFF"/>
        </w:rPr>
      </w:pPr>
      <w:ins w:id="356" w:author="NIKHIL" w:date="2024-01-12T21:34:00Z">
        <w:r>
          <w:rPr>
            <w:rFonts w:cstheme="minorHAnsi"/>
            <w:color w:val="222222"/>
            <w:sz w:val="36"/>
            <w:szCs w:val="36"/>
            <w:shd w:val="clear" w:color="auto" w:fill="FFFFFF"/>
          </w:rPr>
          <w:t xml:space="preserve">Daily Office Travel allowance </w:t>
        </w:r>
      </w:ins>
      <w:ins w:id="357" w:author="NIKHIL" w:date="2024-01-12T21:36:00Z">
        <w:r>
          <w:rPr>
            <w:rFonts w:cstheme="minorHAnsi"/>
            <w:color w:val="222222"/>
            <w:sz w:val="36"/>
            <w:szCs w:val="36"/>
            <w:shd w:val="clear" w:color="auto" w:fill="FFFFFF"/>
          </w:rPr>
          <w:t>cond</w:t>
        </w:r>
      </w:ins>
      <w:ins w:id="358" w:author="NIKHIL" w:date="2024-01-12T21:37:00Z">
        <w:r>
          <w:rPr>
            <w:rFonts w:cstheme="minorHAnsi"/>
            <w:color w:val="222222"/>
            <w:sz w:val="36"/>
            <w:szCs w:val="36"/>
            <w:shd w:val="clear" w:color="auto" w:fill="FFFFFF"/>
          </w:rPr>
          <w:t>ition is-</w:t>
        </w:r>
      </w:ins>
    </w:p>
    <w:p w14:paraId="57F232FB" w14:textId="02BD1F44" w:rsidR="004517AB" w:rsidRDefault="006F44C5">
      <w:pPr>
        <w:pStyle w:val="ListParagraph"/>
        <w:spacing w:line="240" w:lineRule="auto"/>
        <w:ind w:left="798"/>
        <w:rPr>
          <w:ins w:id="359" w:author="NIKHIL" w:date="2024-01-12T16:16:00Z"/>
          <w:rFonts w:cstheme="minorHAnsi"/>
          <w:color w:val="222222"/>
          <w:sz w:val="36"/>
          <w:szCs w:val="36"/>
          <w:shd w:val="clear" w:color="auto" w:fill="FFFFFF"/>
        </w:rPr>
        <w:pPrChange w:id="360" w:author="NIKHIL" w:date="2024-01-12T21:37:00Z">
          <w:pPr>
            <w:spacing w:line="240" w:lineRule="auto"/>
          </w:pPr>
        </w:pPrChange>
      </w:pPr>
      <w:ins w:id="361" w:author="NIKHIL" w:date="2024-01-12T21:39:00Z">
        <w:r>
          <w:rPr>
            <w:rFonts w:cstheme="minorHAnsi"/>
            <w:color w:val="222222"/>
            <w:sz w:val="36"/>
            <w:szCs w:val="36"/>
            <w:shd w:val="clear" w:color="auto" w:fill="FFFFFF"/>
          </w:rPr>
          <w:t xml:space="preserve">Employees who </w:t>
        </w:r>
      </w:ins>
      <w:ins w:id="362" w:author="NIKHIL" w:date="2024-01-24T11:20:00Z">
        <w:r w:rsidR="00CF32EC">
          <w:rPr>
            <w:rFonts w:cstheme="minorHAnsi"/>
            <w:color w:val="222222"/>
            <w:sz w:val="36"/>
            <w:szCs w:val="36"/>
            <w:shd w:val="clear" w:color="auto" w:fill="FFFFFF"/>
          </w:rPr>
          <w:t>achieve</w:t>
        </w:r>
      </w:ins>
      <w:ins w:id="363" w:author="NIKHIL" w:date="2024-01-24T12:22:00Z">
        <w:r w:rsidR="00DA777A">
          <w:rPr>
            <w:rFonts w:cstheme="minorHAnsi"/>
            <w:color w:val="222222"/>
            <w:sz w:val="36"/>
            <w:szCs w:val="36"/>
            <w:shd w:val="clear" w:color="auto" w:fill="FFFFFF"/>
          </w:rPr>
          <w:t xml:space="preserve"> </w:t>
        </w:r>
        <w:proofErr w:type="gramStart"/>
        <w:r w:rsidR="00DA777A">
          <w:rPr>
            <w:rFonts w:cstheme="minorHAnsi"/>
            <w:color w:val="222222"/>
            <w:sz w:val="36"/>
            <w:szCs w:val="36"/>
            <w:shd w:val="clear" w:color="auto" w:fill="FFFFFF"/>
          </w:rPr>
          <w:t xml:space="preserve">a </w:t>
        </w:r>
      </w:ins>
      <w:ins w:id="364" w:author="NIKHIL" w:date="2024-01-12T21:40:00Z">
        <w:r>
          <w:rPr>
            <w:rFonts w:cstheme="minorHAnsi"/>
            <w:color w:val="222222"/>
            <w:sz w:val="36"/>
            <w:szCs w:val="36"/>
            <w:shd w:val="clear" w:color="auto" w:fill="FFFFFF"/>
          </w:rPr>
          <w:t xml:space="preserve">performance </w:t>
        </w:r>
      </w:ins>
      <w:ins w:id="365" w:author="NIKHIL" w:date="2024-01-24T12:23:00Z">
        <w:r w:rsidR="00C6380C">
          <w:rPr>
            <w:rFonts w:cstheme="minorHAnsi"/>
            <w:color w:val="222222"/>
            <w:sz w:val="36"/>
            <w:szCs w:val="36"/>
            <w:shd w:val="clear" w:color="auto" w:fill="FFFFFF"/>
          </w:rPr>
          <w:t>tag/feedback</w:t>
        </w:r>
      </w:ins>
      <w:proofErr w:type="gramEnd"/>
      <w:ins w:id="366" w:author="NIKHIL" w:date="2024-01-12T21:40:00Z">
        <w:r>
          <w:rPr>
            <w:rFonts w:cstheme="minorHAnsi"/>
            <w:color w:val="222222"/>
            <w:sz w:val="36"/>
            <w:szCs w:val="36"/>
            <w:shd w:val="clear" w:color="auto" w:fill="FFFFFF"/>
          </w:rPr>
          <w:t xml:space="preserve"> as ‘Excellent’ will get paid </w:t>
        </w:r>
      </w:ins>
      <w:ins w:id="367" w:author="NIKHIL" w:date="2024-01-12T21:35:00Z">
        <w:r>
          <w:rPr>
            <w:rFonts w:cstheme="minorHAnsi"/>
            <w:color w:val="222222"/>
            <w:sz w:val="36"/>
            <w:szCs w:val="36"/>
            <w:shd w:val="clear" w:color="auto" w:fill="FFFFFF"/>
          </w:rPr>
          <w:t>Rs. 20 per Kilometre per day</w:t>
        </w:r>
      </w:ins>
      <w:ins w:id="368" w:author="NIKHIL" w:date="2024-01-12T21:36:00Z">
        <w:r>
          <w:rPr>
            <w:rFonts w:cstheme="minorHAnsi"/>
            <w:color w:val="222222"/>
            <w:sz w:val="36"/>
            <w:szCs w:val="36"/>
            <w:shd w:val="clear" w:color="auto" w:fill="FFFFFF"/>
          </w:rPr>
          <w:t xml:space="preserve"> for 260 working days for in a year</w:t>
        </w:r>
      </w:ins>
      <w:ins w:id="369" w:author="NIKHIL" w:date="2024-01-12T21:40:00Z">
        <w:r>
          <w:rPr>
            <w:rFonts w:cstheme="minorHAnsi"/>
            <w:color w:val="222222"/>
            <w:sz w:val="36"/>
            <w:szCs w:val="36"/>
            <w:shd w:val="clear" w:color="auto" w:fill="FFFFFF"/>
          </w:rPr>
          <w:t>.</w:t>
        </w:r>
      </w:ins>
    </w:p>
    <w:p w14:paraId="55859FF2" w14:textId="77777777" w:rsidR="004517AB" w:rsidRDefault="004517AB" w:rsidP="00C06CD0">
      <w:pPr>
        <w:spacing w:line="240" w:lineRule="auto"/>
        <w:rPr>
          <w:ins w:id="370" w:author="NIKHIL" w:date="2024-01-12T16:16:00Z"/>
          <w:rFonts w:cstheme="minorHAnsi"/>
          <w:color w:val="222222"/>
          <w:sz w:val="36"/>
          <w:szCs w:val="36"/>
          <w:shd w:val="clear" w:color="auto" w:fill="FFFFFF"/>
        </w:rPr>
      </w:pPr>
    </w:p>
    <w:p w14:paraId="1A1668DB" w14:textId="77777777" w:rsidR="004517AB" w:rsidRDefault="004517AB" w:rsidP="00C06CD0">
      <w:pPr>
        <w:spacing w:line="240" w:lineRule="auto"/>
        <w:rPr>
          <w:ins w:id="371" w:author="NIKHIL" w:date="2024-01-12T16:16:00Z"/>
          <w:rFonts w:cstheme="minorHAnsi"/>
          <w:color w:val="222222"/>
          <w:sz w:val="36"/>
          <w:szCs w:val="36"/>
          <w:shd w:val="clear" w:color="auto" w:fill="FFFFFF"/>
        </w:rPr>
      </w:pPr>
    </w:p>
    <w:p w14:paraId="0EA7C7C5" w14:textId="77777777" w:rsidR="004517AB" w:rsidRDefault="004517AB" w:rsidP="00C06CD0">
      <w:pPr>
        <w:spacing w:line="240" w:lineRule="auto"/>
        <w:rPr>
          <w:ins w:id="372" w:author="NIKHIL" w:date="2024-01-12T16:16:00Z"/>
          <w:rFonts w:cstheme="minorHAnsi"/>
          <w:color w:val="222222"/>
          <w:sz w:val="36"/>
          <w:szCs w:val="36"/>
          <w:shd w:val="clear" w:color="auto" w:fill="FFFFFF"/>
        </w:rPr>
      </w:pPr>
    </w:p>
    <w:p w14:paraId="4919F6D5" w14:textId="77777777" w:rsidR="004517AB" w:rsidRPr="00C06CD0" w:rsidRDefault="004517AB">
      <w:pPr>
        <w:spacing w:line="240" w:lineRule="auto"/>
        <w:rPr>
          <w:ins w:id="373" w:author="NIKHIL" w:date="2024-01-12T15:23:00Z"/>
          <w:rFonts w:cstheme="minorHAnsi"/>
          <w:color w:val="222222"/>
          <w:sz w:val="36"/>
          <w:szCs w:val="36"/>
          <w:shd w:val="clear" w:color="auto" w:fill="FFFFFF"/>
          <w:rPrChange w:id="374" w:author="NIKHIL" w:date="2024-01-12T15:28:00Z">
            <w:rPr>
              <w:ins w:id="375" w:author="NIKHIL" w:date="2024-01-12T15:23:00Z"/>
              <w:shd w:val="clear" w:color="auto" w:fill="FFFFFF"/>
            </w:rPr>
          </w:rPrChange>
        </w:rPr>
        <w:pPrChange w:id="376" w:author="NIKHIL" w:date="2024-01-12T15:28:00Z">
          <w:pPr>
            <w:spacing w:line="276" w:lineRule="auto"/>
          </w:pPr>
        </w:pPrChange>
      </w:pPr>
    </w:p>
    <w:p w14:paraId="5F48EBB0" w14:textId="4EFBB1E6" w:rsidR="00E330A4" w:rsidRPr="00C06CD0" w:rsidRDefault="00E330A4" w:rsidP="00C06CD0">
      <w:pPr>
        <w:pStyle w:val="ListParagraph"/>
        <w:numPr>
          <w:ilvl w:val="0"/>
          <w:numId w:val="4"/>
        </w:numPr>
        <w:spacing w:line="240" w:lineRule="auto"/>
        <w:rPr>
          <w:sz w:val="56"/>
          <w:szCs w:val="56"/>
        </w:rPr>
      </w:pPr>
      <w:r w:rsidRPr="00C06CD0">
        <w:rPr>
          <w:sz w:val="56"/>
          <w:szCs w:val="56"/>
        </w:rPr>
        <w:t xml:space="preserve">Tools </w:t>
      </w:r>
    </w:p>
    <w:p w14:paraId="2D982EC2" w14:textId="77777777" w:rsidR="00E330A4" w:rsidRDefault="00E330A4" w:rsidP="00E330A4">
      <w:pPr>
        <w:pStyle w:val="ListParagraph"/>
        <w:spacing w:line="240" w:lineRule="auto"/>
        <w:rPr>
          <w:sz w:val="56"/>
          <w:szCs w:val="56"/>
        </w:rPr>
      </w:pPr>
    </w:p>
    <w:p w14:paraId="679463BB" w14:textId="535567FF" w:rsidR="00E330A4" w:rsidRDefault="00E330A4" w:rsidP="00E330A4">
      <w:pPr>
        <w:pStyle w:val="ListParagraph"/>
        <w:numPr>
          <w:ilvl w:val="0"/>
          <w:numId w:val="17"/>
        </w:numPr>
        <w:spacing w:line="240" w:lineRule="auto"/>
        <w:rPr>
          <w:rFonts w:cstheme="minorHAnsi"/>
          <w:color w:val="222222"/>
          <w:sz w:val="36"/>
          <w:szCs w:val="36"/>
          <w:shd w:val="clear" w:color="auto" w:fill="FFFFFF"/>
        </w:rPr>
      </w:pPr>
      <w:r w:rsidRPr="00E330A4">
        <w:rPr>
          <w:rFonts w:cstheme="minorHAnsi"/>
          <w:color w:val="222222"/>
          <w:sz w:val="36"/>
          <w:szCs w:val="36"/>
          <w:shd w:val="clear" w:color="auto" w:fill="FFFFFF"/>
        </w:rPr>
        <w:t xml:space="preserve">Microsoft </w:t>
      </w:r>
      <w:del w:id="377" w:author="NIKHIL" w:date="2024-01-12T14:53:00Z">
        <w:r w:rsidRPr="00E330A4" w:rsidDel="005666EB">
          <w:rPr>
            <w:rFonts w:cstheme="minorHAnsi"/>
            <w:color w:val="222222"/>
            <w:sz w:val="36"/>
            <w:szCs w:val="36"/>
            <w:shd w:val="clear" w:color="auto" w:fill="FFFFFF"/>
          </w:rPr>
          <w:delText>Excel</w:delText>
        </w:r>
      </w:del>
      <w:ins w:id="378" w:author="NIKHIL" w:date="2024-01-12T14:53:00Z">
        <w:r w:rsidR="005666EB">
          <w:rPr>
            <w:rFonts w:cstheme="minorHAnsi"/>
            <w:color w:val="222222"/>
            <w:sz w:val="36"/>
            <w:szCs w:val="36"/>
            <w:shd w:val="clear" w:color="auto" w:fill="FFFFFF"/>
          </w:rPr>
          <w:t>Power BI</w:t>
        </w:r>
      </w:ins>
    </w:p>
    <w:p w14:paraId="3A7E0E6B" w14:textId="3EE749A6" w:rsidR="00E330A4" w:rsidRPr="00E330A4" w:rsidRDefault="00941BDE" w:rsidP="00E330A4">
      <w:pPr>
        <w:pStyle w:val="ListParagraph"/>
        <w:numPr>
          <w:ilvl w:val="0"/>
          <w:numId w:val="17"/>
        </w:numPr>
        <w:spacing w:line="240" w:lineRule="auto"/>
        <w:rPr>
          <w:rFonts w:cstheme="minorHAnsi"/>
          <w:color w:val="222222"/>
          <w:sz w:val="36"/>
          <w:szCs w:val="36"/>
          <w:shd w:val="clear" w:color="auto" w:fill="FFFFFF"/>
        </w:rPr>
      </w:pPr>
      <w:ins w:id="379" w:author="NIKHIL" w:date="2024-01-21T12:13:00Z">
        <w:r>
          <w:rPr>
            <w:rFonts w:cstheme="minorHAnsi"/>
            <w:color w:val="222222"/>
            <w:sz w:val="36"/>
            <w:szCs w:val="36"/>
            <w:shd w:val="clear" w:color="auto" w:fill="FFFFFF"/>
          </w:rPr>
          <w:t>Pos</w:t>
        </w:r>
      </w:ins>
      <w:ins w:id="380" w:author="NIKHIL" w:date="2024-01-21T12:14:00Z">
        <w:r>
          <w:rPr>
            <w:rFonts w:cstheme="minorHAnsi"/>
            <w:color w:val="222222"/>
            <w:sz w:val="36"/>
            <w:szCs w:val="36"/>
            <w:shd w:val="clear" w:color="auto" w:fill="FFFFFF"/>
          </w:rPr>
          <w:t>tgreSQL Database</w:t>
        </w:r>
      </w:ins>
      <w:ins w:id="381" w:author="NIKHIL" w:date="2024-01-24T11:15:00Z">
        <w:r w:rsidR="00E650E1">
          <w:rPr>
            <w:rFonts w:cstheme="minorHAnsi"/>
            <w:color w:val="222222"/>
            <w:sz w:val="36"/>
            <w:szCs w:val="36"/>
            <w:shd w:val="clear" w:color="auto" w:fill="FFFFFF"/>
          </w:rPr>
          <w:t xml:space="preserve"> &amp; </w:t>
        </w:r>
      </w:ins>
      <w:proofErr w:type="spellStart"/>
      <w:ins w:id="382" w:author="NIKHIL" w:date="2024-01-24T11:16:00Z">
        <w:r w:rsidR="00E650E1">
          <w:rPr>
            <w:rFonts w:cstheme="minorHAnsi"/>
            <w:color w:val="222222"/>
            <w:sz w:val="36"/>
            <w:szCs w:val="36"/>
            <w:shd w:val="clear" w:color="auto" w:fill="FFFFFF"/>
          </w:rPr>
          <w:t>pgAdmin</w:t>
        </w:r>
        <w:proofErr w:type="spellEnd"/>
        <w:r w:rsidR="00E650E1">
          <w:rPr>
            <w:rFonts w:cstheme="minorHAnsi"/>
            <w:color w:val="222222"/>
            <w:sz w:val="36"/>
            <w:szCs w:val="36"/>
            <w:shd w:val="clear" w:color="auto" w:fill="FFFFFF"/>
          </w:rPr>
          <w:t xml:space="preserve"> 4</w:t>
        </w:r>
      </w:ins>
      <w:del w:id="383" w:author="NIKHIL" w:date="2024-01-12T15:33:00Z">
        <w:r w:rsidR="00E330A4" w:rsidDel="00E45B0B">
          <w:rPr>
            <w:rFonts w:cstheme="minorHAnsi"/>
            <w:color w:val="222222"/>
            <w:sz w:val="36"/>
            <w:szCs w:val="36"/>
            <w:shd w:val="clear" w:color="auto" w:fill="FFFFFF"/>
          </w:rPr>
          <w:delText>MS SQL Server and MS SQL Management Studios.</w:delText>
        </w:r>
      </w:del>
    </w:p>
    <w:p w14:paraId="7DAABB58" w14:textId="724BCF73" w:rsidR="00936733" w:rsidRDefault="00936733" w:rsidP="00936733">
      <w:pPr>
        <w:spacing w:line="240" w:lineRule="auto"/>
        <w:rPr>
          <w:ins w:id="384" w:author="NIKHIL" w:date="2024-01-12T15:32:00Z"/>
          <w:rFonts w:cstheme="minorHAnsi"/>
          <w:color w:val="222222"/>
          <w:sz w:val="36"/>
          <w:szCs w:val="36"/>
          <w:shd w:val="clear" w:color="auto" w:fill="FFFFFF"/>
        </w:rPr>
      </w:pPr>
    </w:p>
    <w:p w14:paraId="12A578B0" w14:textId="77777777" w:rsidR="00E45B0B" w:rsidRDefault="00E45B0B" w:rsidP="00936733">
      <w:pPr>
        <w:spacing w:line="240" w:lineRule="auto"/>
        <w:rPr>
          <w:ins w:id="385" w:author="NIKHIL" w:date="2024-01-12T15:32:00Z"/>
          <w:rFonts w:cstheme="minorHAnsi"/>
          <w:color w:val="222222"/>
          <w:sz w:val="36"/>
          <w:szCs w:val="36"/>
          <w:shd w:val="clear" w:color="auto" w:fill="FFFFFF"/>
        </w:rPr>
      </w:pPr>
    </w:p>
    <w:p w14:paraId="3A38AC8E" w14:textId="77777777" w:rsidR="004517AB" w:rsidRDefault="004517AB" w:rsidP="00936733">
      <w:pPr>
        <w:spacing w:line="240" w:lineRule="auto"/>
        <w:rPr>
          <w:rFonts w:cstheme="minorHAnsi"/>
          <w:color w:val="222222"/>
          <w:sz w:val="36"/>
          <w:szCs w:val="36"/>
          <w:shd w:val="clear" w:color="auto" w:fill="FFFFFF"/>
        </w:rPr>
      </w:pPr>
    </w:p>
    <w:p w14:paraId="61E03D86" w14:textId="09D25F71" w:rsidR="001202FC" w:rsidDel="002F0907" w:rsidRDefault="001202FC" w:rsidP="001202FC">
      <w:pPr>
        <w:pStyle w:val="ListParagraph"/>
        <w:numPr>
          <w:ilvl w:val="0"/>
          <w:numId w:val="4"/>
        </w:numPr>
        <w:spacing w:line="240" w:lineRule="auto"/>
        <w:rPr>
          <w:del w:id="386" w:author="NIKHIL" w:date="2024-01-12T16:18:00Z"/>
          <w:sz w:val="56"/>
          <w:szCs w:val="56"/>
        </w:rPr>
      </w:pPr>
      <w:r>
        <w:rPr>
          <w:sz w:val="56"/>
          <w:szCs w:val="56"/>
        </w:rPr>
        <w:lastRenderedPageBreak/>
        <w:t>Solution Approach</w:t>
      </w:r>
    </w:p>
    <w:p w14:paraId="25472771" w14:textId="77777777" w:rsidR="002F0907" w:rsidRDefault="002F0907" w:rsidP="001202FC">
      <w:pPr>
        <w:pStyle w:val="ListParagraph"/>
        <w:numPr>
          <w:ilvl w:val="0"/>
          <w:numId w:val="4"/>
        </w:numPr>
        <w:spacing w:line="240" w:lineRule="auto"/>
        <w:rPr>
          <w:ins w:id="387" w:author="NIKHIL" w:date="2024-01-12T16:37:00Z"/>
          <w:sz w:val="56"/>
          <w:szCs w:val="56"/>
        </w:rPr>
      </w:pPr>
    </w:p>
    <w:p w14:paraId="2E02B633" w14:textId="77777777" w:rsidR="001202FC" w:rsidRPr="004517AB" w:rsidRDefault="001202FC">
      <w:pPr>
        <w:pStyle w:val="ListParagraph"/>
        <w:spacing w:line="240" w:lineRule="auto"/>
        <w:rPr>
          <w:sz w:val="56"/>
          <w:szCs w:val="56"/>
          <w:rPrChange w:id="388" w:author="NIKHIL" w:date="2024-01-12T16:18:00Z">
            <w:rPr/>
          </w:rPrChange>
        </w:rPr>
        <w:pPrChange w:id="389" w:author="NIKHIL" w:date="2024-01-12T16:37:00Z">
          <w:pPr>
            <w:spacing w:line="240" w:lineRule="auto"/>
          </w:pPr>
        </w:pPrChange>
      </w:pPr>
    </w:p>
    <w:p w14:paraId="1E474FE3" w14:textId="495FB126" w:rsidR="001202FC" w:rsidRDefault="001202FC" w:rsidP="001202FC">
      <w:pPr>
        <w:spacing w:line="240" w:lineRule="auto"/>
        <w:rPr>
          <w:ins w:id="390" w:author="NIKHIL" w:date="2024-01-12T16:37:00Z"/>
          <w:sz w:val="36"/>
          <w:szCs w:val="36"/>
        </w:rPr>
      </w:pPr>
      <w:r w:rsidRPr="00A76BA1">
        <w:rPr>
          <w:b/>
          <w:bCs/>
          <w:sz w:val="36"/>
          <w:szCs w:val="36"/>
        </w:rPr>
        <w:t>Step</w:t>
      </w:r>
      <w:r w:rsidR="007246F9">
        <w:rPr>
          <w:b/>
          <w:bCs/>
          <w:sz w:val="36"/>
          <w:szCs w:val="36"/>
        </w:rPr>
        <w:t xml:space="preserve"> </w:t>
      </w:r>
      <w:r w:rsidRPr="00A76BA1">
        <w:rPr>
          <w:b/>
          <w:bCs/>
          <w:sz w:val="36"/>
          <w:szCs w:val="36"/>
        </w:rPr>
        <w:t>1</w:t>
      </w:r>
      <w:r w:rsidRPr="001202FC">
        <w:rPr>
          <w:b/>
          <w:bCs/>
          <w:sz w:val="36"/>
          <w:szCs w:val="36"/>
        </w:rPr>
        <w:t>:</w:t>
      </w:r>
      <w:r>
        <w:rPr>
          <w:b/>
          <w:bCs/>
          <w:sz w:val="36"/>
          <w:szCs w:val="36"/>
        </w:rPr>
        <w:t xml:space="preserve"> </w:t>
      </w:r>
      <w:r w:rsidRPr="00C05ED0">
        <w:rPr>
          <w:b/>
          <w:bCs/>
          <w:sz w:val="36"/>
          <w:szCs w:val="36"/>
        </w:rPr>
        <w:t>Understanding Source data and analytical goals</w:t>
      </w:r>
      <w:r>
        <w:rPr>
          <w:sz w:val="36"/>
          <w:szCs w:val="36"/>
        </w:rPr>
        <w:t xml:space="preserve"> </w:t>
      </w:r>
    </w:p>
    <w:p w14:paraId="6600A314" w14:textId="77777777" w:rsidR="002F0907" w:rsidRDefault="002F0907" w:rsidP="001202FC">
      <w:pPr>
        <w:spacing w:line="240" w:lineRule="auto"/>
        <w:rPr>
          <w:sz w:val="36"/>
          <w:szCs w:val="36"/>
        </w:rPr>
      </w:pPr>
    </w:p>
    <w:p w14:paraId="4BB3D6E5" w14:textId="4910F9F4" w:rsidR="001202FC" w:rsidRDefault="00A76BA1" w:rsidP="001202FC">
      <w:pPr>
        <w:spacing w:line="240" w:lineRule="auto"/>
        <w:rPr>
          <w:sz w:val="36"/>
          <w:szCs w:val="36"/>
        </w:rPr>
      </w:pPr>
      <w:r>
        <w:rPr>
          <w:sz w:val="36"/>
          <w:szCs w:val="36"/>
        </w:rPr>
        <w:t>The first</w:t>
      </w:r>
      <w:r w:rsidR="001202FC">
        <w:rPr>
          <w:sz w:val="36"/>
          <w:szCs w:val="36"/>
        </w:rPr>
        <w:t xml:space="preserve"> and most important thing is to understand the given r</w:t>
      </w:r>
      <w:r w:rsidR="00D8208D">
        <w:rPr>
          <w:sz w:val="36"/>
          <w:szCs w:val="36"/>
        </w:rPr>
        <w:t>a</w:t>
      </w:r>
      <w:r w:rsidR="001202FC">
        <w:rPr>
          <w:sz w:val="36"/>
          <w:szCs w:val="36"/>
        </w:rPr>
        <w:t xml:space="preserve">w data </w:t>
      </w:r>
      <w:r w:rsidR="00C05ED0">
        <w:rPr>
          <w:sz w:val="36"/>
          <w:szCs w:val="36"/>
        </w:rPr>
        <w:t>based on</w:t>
      </w:r>
      <w:r w:rsidR="001202FC">
        <w:rPr>
          <w:sz w:val="36"/>
          <w:szCs w:val="36"/>
        </w:rPr>
        <w:t xml:space="preserve"> </w:t>
      </w:r>
      <w:r w:rsidR="00D8208D">
        <w:rPr>
          <w:sz w:val="36"/>
          <w:szCs w:val="36"/>
        </w:rPr>
        <w:t xml:space="preserve">the </w:t>
      </w:r>
      <w:r w:rsidR="001202FC">
        <w:rPr>
          <w:sz w:val="36"/>
          <w:szCs w:val="36"/>
        </w:rPr>
        <w:t xml:space="preserve">business problems we going to solve. </w:t>
      </w:r>
      <w:r w:rsidR="00D8208D">
        <w:rPr>
          <w:sz w:val="36"/>
          <w:szCs w:val="36"/>
        </w:rPr>
        <w:t>The company’s</w:t>
      </w:r>
      <w:r w:rsidR="001202FC">
        <w:rPr>
          <w:sz w:val="36"/>
          <w:szCs w:val="36"/>
        </w:rPr>
        <w:t xml:space="preserve"> business </w:t>
      </w:r>
      <w:r>
        <w:rPr>
          <w:sz w:val="36"/>
          <w:szCs w:val="36"/>
        </w:rPr>
        <w:t>problems</w:t>
      </w:r>
      <w:r w:rsidR="001202FC">
        <w:rPr>
          <w:sz w:val="36"/>
          <w:szCs w:val="36"/>
        </w:rPr>
        <w:t xml:space="preserve"> should </w:t>
      </w:r>
      <w:r>
        <w:rPr>
          <w:sz w:val="36"/>
          <w:szCs w:val="36"/>
        </w:rPr>
        <w:t>be considered</w:t>
      </w:r>
      <w:r w:rsidR="001202FC">
        <w:rPr>
          <w:sz w:val="36"/>
          <w:szCs w:val="36"/>
        </w:rPr>
        <w:t xml:space="preserve"> as analytical goals that will </w:t>
      </w:r>
      <w:r>
        <w:rPr>
          <w:sz w:val="36"/>
          <w:szCs w:val="36"/>
        </w:rPr>
        <w:t>be</w:t>
      </w:r>
      <w:r w:rsidR="001202FC">
        <w:rPr>
          <w:sz w:val="36"/>
          <w:szCs w:val="36"/>
        </w:rPr>
        <w:t xml:space="preserve"> implemented while creating the dashboard report</w:t>
      </w:r>
      <w:ins w:id="391" w:author="NIKHIL" w:date="2024-01-12T15:34:00Z">
        <w:r w:rsidR="002A5EEE">
          <w:rPr>
            <w:sz w:val="36"/>
            <w:szCs w:val="36"/>
          </w:rPr>
          <w:t xml:space="preserve"> &amp;</w:t>
        </w:r>
      </w:ins>
      <w:ins w:id="392" w:author="NIKHIL" w:date="2024-01-12T15:35:00Z">
        <w:r w:rsidR="002A5EEE">
          <w:rPr>
            <w:sz w:val="36"/>
            <w:szCs w:val="36"/>
          </w:rPr>
          <w:t xml:space="preserve"> </w:t>
        </w:r>
      </w:ins>
      <w:ins w:id="393" w:author="NIKHIL" w:date="2024-01-24T11:17:00Z">
        <w:r w:rsidR="00CF32EC">
          <w:rPr>
            <w:sz w:val="36"/>
            <w:szCs w:val="36"/>
          </w:rPr>
          <w:t xml:space="preserve">and </w:t>
        </w:r>
      </w:ins>
      <w:ins w:id="394" w:author="NIKHIL" w:date="2024-01-12T15:35:00Z">
        <w:r w:rsidR="002A5EEE">
          <w:rPr>
            <w:sz w:val="36"/>
            <w:szCs w:val="36"/>
          </w:rPr>
          <w:t>visualization</w:t>
        </w:r>
      </w:ins>
      <w:r w:rsidR="001202FC">
        <w:rPr>
          <w:sz w:val="36"/>
          <w:szCs w:val="36"/>
        </w:rPr>
        <w:t xml:space="preserve">. </w:t>
      </w:r>
    </w:p>
    <w:p w14:paraId="38C7FF55" w14:textId="77777777" w:rsidR="001202FC" w:rsidRDefault="001202FC" w:rsidP="001202FC">
      <w:pPr>
        <w:spacing w:line="240" w:lineRule="auto"/>
        <w:rPr>
          <w:sz w:val="36"/>
          <w:szCs w:val="36"/>
        </w:rPr>
      </w:pPr>
    </w:p>
    <w:p w14:paraId="3D9A72A9" w14:textId="4626483D" w:rsidR="001202FC" w:rsidRDefault="00402D97" w:rsidP="001202FC">
      <w:pPr>
        <w:spacing w:line="240" w:lineRule="auto"/>
        <w:rPr>
          <w:ins w:id="395" w:author="NIKHIL" w:date="2024-01-12T16:37:00Z"/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Step 2</w:t>
      </w:r>
      <w:r w:rsidR="001202FC" w:rsidRPr="00C05ED0">
        <w:rPr>
          <w:b/>
          <w:bCs/>
          <w:sz w:val="36"/>
          <w:szCs w:val="36"/>
        </w:rPr>
        <w:t>:</w:t>
      </w:r>
      <w:r w:rsidR="00A76BA1" w:rsidRPr="00C05ED0">
        <w:rPr>
          <w:b/>
          <w:bCs/>
          <w:sz w:val="36"/>
          <w:szCs w:val="36"/>
        </w:rPr>
        <w:t xml:space="preserve"> </w:t>
      </w:r>
      <w:del w:id="396" w:author="NIKHIL" w:date="2024-01-12T15:50:00Z">
        <w:r w:rsidR="00A76BA1" w:rsidRPr="00C05ED0" w:rsidDel="00055501">
          <w:rPr>
            <w:b/>
            <w:bCs/>
            <w:sz w:val="36"/>
            <w:szCs w:val="36"/>
          </w:rPr>
          <w:delText>Data Cleaning</w:delText>
        </w:r>
      </w:del>
      <w:ins w:id="397" w:author="NIKHIL" w:date="2024-01-12T15:50:00Z">
        <w:r w:rsidR="00055501">
          <w:rPr>
            <w:b/>
            <w:bCs/>
            <w:sz w:val="36"/>
            <w:szCs w:val="36"/>
          </w:rPr>
          <w:t>Transforming and Shaping sour</w:t>
        </w:r>
      </w:ins>
      <w:ins w:id="398" w:author="NIKHIL" w:date="2024-01-12T15:51:00Z">
        <w:r w:rsidR="00055501">
          <w:rPr>
            <w:b/>
            <w:bCs/>
            <w:sz w:val="36"/>
            <w:szCs w:val="36"/>
          </w:rPr>
          <w:t>ce data</w:t>
        </w:r>
      </w:ins>
    </w:p>
    <w:p w14:paraId="0584912C" w14:textId="77777777" w:rsidR="002F0907" w:rsidRDefault="002F0907" w:rsidP="001202FC">
      <w:pPr>
        <w:spacing w:line="240" w:lineRule="auto"/>
        <w:rPr>
          <w:ins w:id="399" w:author="NIKHIL" w:date="2024-01-12T15:39:00Z"/>
          <w:b/>
          <w:bCs/>
          <w:sz w:val="36"/>
          <w:szCs w:val="36"/>
        </w:rPr>
      </w:pPr>
    </w:p>
    <w:p w14:paraId="3A03D74E" w14:textId="157F2546" w:rsidR="00055501" w:rsidRDefault="002A5EEE" w:rsidP="001202FC">
      <w:pPr>
        <w:spacing w:line="240" w:lineRule="auto"/>
        <w:rPr>
          <w:ins w:id="400" w:author="NIKHIL" w:date="2024-01-12T15:45:00Z"/>
          <w:sz w:val="36"/>
          <w:szCs w:val="36"/>
        </w:rPr>
      </w:pPr>
      <w:ins w:id="401" w:author="NIKHIL" w:date="2024-01-12T15:39:00Z">
        <w:r w:rsidRPr="00055501">
          <w:rPr>
            <w:sz w:val="36"/>
            <w:szCs w:val="36"/>
            <w:rPrChange w:id="402" w:author="NIKHIL" w:date="2024-01-12T15:42:00Z">
              <w:rPr>
                <w:b/>
                <w:bCs/>
                <w:sz w:val="36"/>
                <w:szCs w:val="36"/>
              </w:rPr>
            </w:rPrChange>
          </w:rPr>
          <w:t xml:space="preserve">After concluding </w:t>
        </w:r>
      </w:ins>
      <w:ins w:id="403" w:author="NIKHIL" w:date="2024-01-12T15:40:00Z">
        <w:r w:rsidRPr="00055501">
          <w:rPr>
            <w:sz w:val="36"/>
            <w:szCs w:val="36"/>
            <w:rPrChange w:id="404" w:author="NIKHIL" w:date="2024-01-12T15:42:00Z">
              <w:rPr>
                <w:b/>
                <w:bCs/>
                <w:sz w:val="36"/>
                <w:szCs w:val="36"/>
              </w:rPr>
            </w:rPrChange>
          </w:rPr>
          <w:t>our project’s analytical goal</w:t>
        </w:r>
      </w:ins>
      <w:ins w:id="405" w:author="NIKHIL" w:date="2024-01-12T15:49:00Z">
        <w:r w:rsidR="00055501">
          <w:rPr>
            <w:sz w:val="36"/>
            <w:szCs w:val="36"/>
          </w:rPr>
          <w:t>s,</w:t>
        </w:r>
      </w:ins>
      <w:ins w:id="406" w:author="NIKHIL" w:date="2024-01-12T15:40:00Z">
        <w:r w:rsidRPr="00055501">
          <w:rPr>
            <w:sz w:val="36"/>
            <w:szCs w:val="36"/>
            <w:rPrChange w:id="407" w:author="NIKHIL" w:date="2024-01-12T15:42:00Z">
              <w:rPr>
                <w:b/>
                <w:bCs/>
                <w:sz w:val="36"/>
                <w:szCs w:val="36"/>
              </w:rPr>
            </w:rPrChange>
          </w:rPr>
          <w:t xml:space="preserve"> we </w:t>
        </w:r>
      </w:ins>
      <w:ins w:id="408" w:author="NIKHIL" w:date="2024-01-12T15:42:00Z">
        <w:r w:rsidR="00055501">
          <w:rPr>
            <w:sz w:val="36"/>
            <w:szCs w:val="36"/>
          </w:rPr>
          <w:t xml:space="preserve">are heading to </w:t>
        </w:r>
      </w:ins>
      <w:ins w:id="409" w:author="NIKHIL" w:date="2024-01-12T15:44:00Z">
        <w:r w:rsidR="00055501">
          <w:rPr>
            <w:sz w:val="36"/>
            <w:szCs w:val="36"/>
          </w:rPr>
          <w:t>the tool Microsoft Power BI where our</w:t>
        </w:r>
      </w:ins>
      <w:ins w:id="410" w:author="NIKHIL" w:date="2024-01-12T15:45:00Z">
        <w:r w:rsidR="00055501">
          <w:rPr>
            <w:sz w:val="36"/>
            <w:szCs w:val="36"/>
          </w:rPr>
          <w:t xml:space="preserve"> first step is to perform ETL operation on the source data.</w:t>
        </w:r>
      </w:ins>
    </w:p>
    <w:p w14:paraId="2551F607" w14:textId="37C89854" w:rsidR="002A5EEE" w:rsidRPr="00055501" w:rsidRDefault="00055501" w:rsidP="001202FC">
      <w:pPr>
        <w:spacing w:line="240" w:lineRule="auto"/>
        <w:rPr>
          <w:sz w:val="36"/>
          <w:szCs w:val="36"/>
        </w:rPr>
      </w:pPr>
      <w:ins w:id="411" w:author="NIKHIL" w:date="2024-01-12T15:45:00Z">
        <w:r>
          <w:rPr>
            <w:sz w:val="36"/>
            <w:szCs w:val="36"/>
          </w:rPr>
          <w:t>S</w:t>
        </w:r>
      </w:ins>
      <w:ins w:id="412" w:author="NIKHIL" w:date="2024-01-12T15:46:00Z">
        <w:r>
          <w:rPr>
            <w:sz w:val="36"/>
            <w:szCs w:val="36"/>
          </w:rPr>
          <w:t>pecifically, we will import raw data files (excel files)</w:t>
        </w:r>
      </w:ins>
      <w:ins w:id="413" w:author="NIKHIL" w:date="2024-01-12T15:44:00Z">
        <w:r>
          <w:rPr>
            <w:sz w:val="36"/>
            <w:szCs w:val="36"/>
          </w:rPr>
          <w:t xml:space="preserve"> </w:t>
        </w:r>
      </w:ins>
      <w:ins w:id="414" w:author="NIKHIL" w:date="2024-01-12T15:46:00Z">
        <w:r>
          <w:rPr>
            <w:sz w:val="36"/>
            <w:szCs w:val="36"/>
          </w:rPr>
          <w:t xml:space="preserve">in </w:t>
        </w:r>
      </w:ins>
      <w:ins w:id="415" w:author="NIKHIL" w:date="2024-01-24T11:17:00Z">
        <w:r w:rsidR="00CF32EC">
          <w:rPr>
            <w:sz w:val="36"/>
            <w:szCs w:val="36"/>
          </w:rPr>
          <w:t>Power</w:t>
        </w:r>
      </w:ins>
      <w:ins w:id="416" w:author="NIKHIL" w:date="2024-01-12T15:47:00Z">
        <w:r>
          <w:rPr>
            <w:sz w:val="36"/>
            <w:szCs w:val="36"/>
          </w:rPr>
          <w:t xml:space="preserve"> BI, </w:t>
        </w:r>
      </w:ins>
      <w:ins w:id="417" w:author="NIKHIL" w:date="2024-01-12T15:48:00Z">
        <w:r>
          <w:rPr>
            <w:sz w:val="36"/>
            <w:szCs w:val="36"/>
          </w:rPr>
          <w:t xml:space="preserve">then the data will be transformed and shaped using </w:t>
        </w:r>
      </w:ins>
      <w:ins w:id="418" w:author="NIKHIL" w:date="2024-01-24T11:18:00Z">
        <w:r w:rsidR="00CF32EC">
          <w:rPr>
            <w:sz w:val="36"/>
            <w:szCs w:val="36"/>
          </w:rPr>
          <w:t xml:space="preserve">the </w:t>
        </w:r>
      </w:ins>
      <w:ins w:id="419" w:author="NIKHIL" w:date="2024-01-12T15:48:00Z">
        <w:r>
          <w:rPr>
            <w:sz w:val="36"/>
            <w:szCs w:val="36"/>
          </w:rPr>
          <w:t>power query editor of Power BI.</w:t>
        </w:r>
      </w:ins>
      <w:ins w:id="420" w:author="NIKHIL" w:date="2024-01-12T15:47:00Z">
        <w:r>
          <w:rPr>
            <w:sz w:val="36"/>
            <w:szCs w:val="36"/>
          </w:rPr>
          <w:t xml:space="preserve"> </w:t>
        </w:r>
      </w:ins>
    </w:p>
    <w:p w14:paraId="73ED446C" w14:textId="057BA54E" w:rsidR="00055501" w:rsidRDefault="00055501" w:rsidP="001202FC">
      <w:pPr>
        <w:spacing w:line="240" w:lineRule="auto"/>
        <w:rPr>
          <w:ins w:id="421" w:author="NIKHIL" w:date="2024-01-12T15:51:00Z"/>
          <w:sz w:val="36"/>
          <w:szCs w:val="36"/>
        </w:rPr>
      </w:pPr>
      <w:ins w:id="422" w:author="NIKHIL" w:date="2024-01-12T15:51:00Z">
        <w:r>
          <w:rPr>
            <w:sz w:val="36"/>
            <w:szCs w:val="36"/>
          </w:rPr>
          <w:t xml:space="preserve">The raw data </w:t>
        </w:r>
      </w:ins>
      <w:ins w:id="423" w:author="NIKHIL" w:date="2024-01-24T11:18:00Z">
        <w:r w:rsidR="00CF32EC">
          <w:rPr>
            <w:sz w:val="36"/>
            <w:szCs w:val="36"/>
          </w:rPr>
          <w:t>is possibly</w:t>
        </w:r>
      </w:ins>
      <w:ins w:id="424" w:author="NIKHIL" w:date="2024-01-12T15:51:00Z">
        <w:r>
          <w:rPr>
            <w:sz w:val="36"/>
            <w:szCs w:val="36"/>
          </w:rPr>
          <w:t xml:space="preserve"> not </w:t>
        </w:r>
      </w:ins>
      <w:ins w:id="425" w:author="NIKHIL" w:date="2024-01-24T11:18:00Z">
        <w:r w:rsidR="00CF32EC">
          <w:rPr>
            <w:sz w:val="36"/>
            <w:szCs w:val="36"/>
          </w:rPr>
          <w:t>in</w:t>
        </w:r>
      </w:ins>
      <w:ins w:id="426" w:author="NIKHIL" w:date="2024-01-12T15:51:00Z">
        <w:r>
          <w:rPr>
            <w:sz w:val="36"/>
            <w:szCs w:val="36"/>
          </w:rPr>
          <w:t xml:space="preserve"> the appropriate shape</w:t>
        </w:r>
      </w:ins>
      <w:ins w:id="427" w:author="NIKHIL" w:date="2024-01-12T15:52:00Z">
        <w:r w:rsidR="001C30C6">
          <w:rPr>
            <w:sz w:val="36"/>
            <w:szCs w:val="36"/>
          </w:rPr>
          <w:t xml:space="preserve"> hence i</w:t>
        </w:r>
      </w:ins>
      <w:ins w:id="428" w:author="NIKHIL" w:date="2024-01-12T15:53:00Z">
        <w:r w:rsidR="001C30C6">
          <w:rPr>
            <w:sz w:val="36"/>
            <w:szCs w:val="36"/>
          </w:rPr>
          <w:t xml:space="preserve">t’s important to clean it </w:t>
        </w:r>
      </w:ins>
      <w:ins w:id="429" w:author="NIKHIL" w:date="2024-01-24T11:18:00Z">
        <w:r w:rsidR="00CF32EC">
          <w:rPr>
            <w:sz w:val="36"/>
            <w:szCs w:val="36"/>
          </w:rPr>
          <w:t>in</w:t>
        </w:r>
      </w:ins>
      <w:ins w:id="430" w:author="NIKHIL" w:date="2024-01-12T15:53:00Z">
        <w:r w:rsidR="001C30C6">
          <w:rPr>
            <w:sz w:val="36"/>
            <w:szCs w:val="36"/>
          </w:rPr>
          <w:t xml:space="preserve"> the first place.</w:t>
        </w:r>
      </w:ins>
      <w:ins w:id="431" w:author="NIKHIL" w:date="2024-01-12T15:52:00Z">
        <w:r>
          <w:rPr>
            <w:sz w:val="36"/>
            <w:szCs w:val="36"/>
          </w:rPr>
          <w:t xml:space="preserve"> </w:t>
        </w:r>
      </w:ins>
      <w:ins w:id="432" w:author="NIKHIL" w:date="2024-01-12T15:53:00Z">
        <w:r w:rsidR="001C30C6">
          <w:rPr>
            <w:sz w:val="36"/>
            <w:szCs w:val="36"/>
          </w:rPr>
          <w:t>A</w:t>
        </w:r>
      </w:ins>
      <w:ins w:id="433" w:author="NIKHIL" w:date="2024-01-12T15:52:00Z">
        <w:r>
          <w:rPr>
            <w:sz w:val="36"/>
            <w:szCs w:val="36"/>
          </w:rPr>
          <w:t xml:space="preserve">s it may </w:t>
        </w:r>
      </w:ins>
      <w:ins w:id="434" w:author="NIKHIL" w:date="2024-01-24T11:18:00Z">
        <w:r w:rsidR="00CF32EC">
          <w:rPr>
            <w:sz w:val="36"/>
            <w:szCs w:val="36"/>
          </w:rPr>
          <w:t>contain</w:t>
        </w:r>
      </w:ins>
      <w:ins w:id="435" w:author="NIKHIL" w:date="2024-01-12T15:52:00Z">
        <w:r w:rsidR="001C30C6">
          <w:rPr>
            <w:sz w:val="36"/>
            <w:szCs w:val="36"/>
          </w:rPr>
          <w:t xml:space="preserve"> null values, empty values, or inconsistent values.</w:t>
        </w:r>
      </w:ins>
    </w:p>
    <w:p w14:paraId="5AF1FFA7" w14:textId="4D9418C2" w:rsidR="00A76BA1" w:rsidDel="001C30C6" w:rsidRDefault="00A76BA1" w:rsidP="001202FC">
      <w:pPr>
        <w:spacing w:line="240" w:lineRule="auto"/>
        <w:rPr>
          <w:del w:id="436" w:author="NIKHIL" w:date="2024-01-12T15:53:00Z"/>
          <w:sz w:val="36"/>
          <w:szCs w:val="36"/>
        </w:rPr>
      </w:pPr>
      <w:del w:id="437" w:author="NIKHIL" w:date="2024-01-12T15:49:00Z">
        <w:r w:rsidDel="00055501">
          <w:rPr>
            <w:sz w:val="36"/>
            <w:szCs w:val="36"/>
          </w:rPr>
          <w:delText xml:space="preserve">The next step </w:delText>
        </w:r>
        <w:r w:rsidR="00D8208D" w:rsidDel="00055501">
          <w:rPr>
            <w:sz w:val="36"/>
            <w:szCs w:val="36"/>
          </w:rPr>
          <w:delText xml:space="preserve">we </w:delText>
        </w:r>
        <w:r w:rsidDel="00055501">
          <w:rPr>
            <w:sz w:val="36"/>
            <w:szCs w:val="36"/>
          </w:rPr>
          <w:delText xml:space="preserve">going to approach is </w:delText>
        </w:r>
        <w:r w:rsidR="00D8208D" w:rsidDel="00055501">
          <w:rPr>
            <w:sz w:val="36"/>
            <w:szCs w:val="36"/>
          </w:rPr>
          <w:delText>cleaning the provided raw data, as t</w:delText>
        </w:r>
      </w:del>
      <w:del w:id="438" w:author="NIKHIL" w:date="2024-01-12T15:53:00Z">
        <w:r w:rsidR="00D8208D" w:rsidDel="001C30C6">
          <w:rPr>
            <w:sz w:val="36"/>
            <w:szCs w:val="36"/>
          </w:rPr>
          <w:delText>he data may probably contain null values, empty values, or values that may be inconsistent in some columns.</w:delText>
        </w:r>
      </w:del>
    </w:p>
    <w:p w14:paraId="12927A79" w14:textId="419E775A" w:rsidR="00DD3807" w:rsidRDefault="00D8208D" w:rsidP="00DD3807">
      <w:pPr>
        <w:spacing w:after="0" w:line="240" w:lineRule="auto"/>
        <w:rPr>
          <w:sz w:val="36"/>
          <w:szCs w:val="36"/>
        </w:rPr>
      </w:pPr>
      <w:del w:id="439" w:author="NIKHIL" w:date="2024-01-24T11:18:00Z">
        <w:r w:rsidDel="00CF32EC">
          <w:rPr>
            <w:sz w:val="36"/>
            <w:szCs w:val="36"/>
          </w:rPr>
          <w:delText>E</w:delText>
        </w:r>
        <w:r w:rsidR="00DD3807" w:rsidDel="00CF32EC">
          <w:rPr>
            <w:sz w:val="36"/>
            <w:szCs w:val="36"/>
          </w:rPr>
          <w:delText>xample</w:delText>
        </w:r>
      </w:del>
      <w:ins w:id="440" w:author="NIKHIL" w:date="2024-01-24T11:26:00Z">
        <w:r w:rsidR="009D3368">
          <w:rPr>
            <w:sz w:val="36"/>
            <w:szCs w:val="36"/>
          </w:rPr>
          <w:t>example</w:t>
        </w:r>
      </w:ins>
      <w:del w:id="441" w:author="NIKHIL" w:date="2024-01-24T11:26:00Z">
        <w:r w:rsidDel="0038338B">
          <w:rPr>
            <w:sz w:val="36"/>
            <w:szCs w:val="36"/>
          </w:rPr>
          <w:delText xml:space="preserve">. </w:delText>
        </w:r>
      </w:del>
      <w:ins w:id="442" w:author="NIKHIL" w:date="2024-01-24T11:26:00Z">
        <w:r w:rsidR="0038338B">
          <w:rPr>
            <w:sz w:val="36"/>
            <w:szCs w:val="36"/>
          </w:rPr>
          <w:t>-</w:t>
        </w:r>
      </w:ins>
    </w:p>
    <w:p w14:paraId="017BEA01" w14:textId="7FC70EDF" w:rsidR="00D8208D" w:rsidRDefault="00F27500" w:rsidP="00DD3807">
      <w:pPr>
        <w:spacing w:after="0" w:line="240" w:lineRule="auto"/>
        <w:rPr>
          <w:sz w:val="36"/>
          <w:szCs w:val="36"/>
        </w:rPr>
      </w:pPr>
      <w:r>
        <w:rPr>
          <w:sz w:val="36"/>
          <w:szCs w:val="36"/>
        </w:rPr>
        <w:t xml:space="preserve">the </w:t>
      </w:r>
      <w:r w:rsidR="00D8208D">
        <w:rPr>
          <w:sz w:val="36"/>
          <w:szCs w:val="36"/>
        </w:rPr>
        <w:t>Quantity column contains values: 1,</w:t>
      </w:r>
      <w:r w:rsidR="00C05ED0">
        <w:rPr>
          <w:sz w:val="36"/>
          <w:szCs w:val="36"/>
        </w:rPr>
        <w:t xml:space="preserve"> </w:t>
      </w:r>
      <w:r w:rsidR="00D8208D">
        <w:rPr>
          <w:sz w:val="36"/>
          <w:szCs w:val="36"/>
        </w:rPr>
        <w:t>2,</w:t>
      </w:r>
      <w:r w:rsidR="00C05ED0">
        <w:rPr>
          <w:sz w:val="36"/>
          <w:szCs w:val="36"/>
        </w:rPr>
        <w:t xml:space="preserve"> </w:t>
      </w:r>
      <w:r w:rsidR="00D8208D">
        <w:rPr>
          <w:sz w:val="36"/>
          <w:szCs w:val="36"/>
        </w:rPr>
        <w:t>3,</w:t>
      </w:r>
      <w:r w:rsidR="00C05ED0">
        <w:rPr>
          <w:sz w:val="36"/>
          <w:szCs w:val="36"/>
        </w:rPr>
        <w:t xml:space="preserve"> </w:t>
      </w:r>
      <w:r w:rsidR="00D8208D">
        <w:rPr>
          <w:sz w:val="36"/>
          <w:szCs w:val="36"/>
        </w:rPr>
        <w:t>4,</w:t>
      </w:r>
      <w:r w:rsidR="00C05ED0">
        <w:rPr>
          <w:sz w:val="36"/>
          <w:szCs w:val="36"/>
        </w:rPr>
        <w:t xml:space="preserve"> </w:t>
      </w:r>
      <w:r w:rsidR="00D8208D">
        <w:rPr>
          <w:sz w:val="36"/>
          <w:szCs w:val="36"/>
        </w:rPr>
        <w:t xml:space="preserve">… and “one”, </w:t>
      </w:r>
      <w:r w:rsidR="00C05ED0">
        <w:rPr>
          <w:sz w:val="36"/>
          <w:szCs w:val="36"/>
        </w:rPr>
        <w:t>“</w:t>
      </w:r>
      <w:r w:rsidR="00D8208D">
        <w:rPr>
          <w:sz w:val="36"/>
          <w:szCs w:val="36"/>
        </w:rPr>
        <w:t xml:space="preserve">two” etc. </w:t>
      </w:r>
    </w:p>
    <w:p w14:paraId="1F28DB92" w14:textId="3C8F5388" w:rsidR="00BD746C" w:rsidDel="001C30C6" w:rsidRDefault="001C30C6" w:rsidP="001202FC">
      <w:pPr>
        <w:spacing w:line="240" w:lineRule="auto"/>
        <w:rPr>
          <w:del w:id="443" w:author="NIKHIL" w:date="2024-01-12T15:36:00Z"/>
          <w:sz w:val="36"/>
          <w:szCs w:val="36"/>
        </w:rPr>
      </w:pPr>
      <w:ins w:id="444" w:author="NIKHIL" w:date="2024-01-12T15:54:00Z">
        <w:r>
          <w:rPr>
            <w:sz w:val="36"/>
            <w:szCs w:val="36"/>
          </w:rPr>
          <w:t>The source data may be pro</w:t>
        </w:r>
      </w:ins>
      <w:ins w:id="445" w:author="NIKHIL" w:date="2024-01-12T15:55:00Z">
        <w:r>
          <w:rPr>
            <w:sz w:val="36"/>
            <w:szCs w:val="36"/>
          </w:rPr>
          <w:t xml:space="preserve">vided in a single large </w:t>
        </w:r>
      </w:ins>
      <w:ins w:id="446" w:author="NIKHIL" w:date="2024-01-24T11:20:00Z">
        <w:r w:rsidR="00CF32EC">
          <w:rPr>
            <w:sz w:val="36"/>
            <w:szCs w:val="36"/>
          </w:rPr>
          <w:t>table/excel</w:t>
        </w:r>
      </w:ins>
      <w:ins w:id="447" w:author="NIKHIL" w:date="2024-01-12T15:55:00Z">
        <w:r>
          <w:rPr>
            <w:sz w:val="36"/>
            <w:szCs w:val="36"/>
          </w:rPr>
          <w:t xml:space="preserve"> file. Which may consist sort of </w:t>
        </w:r>
      </w:ins>
      <w:ins w:id="448" w:author="NIKHIL" w:date="2024-01-12T15:56:00Z">
        <w:r>
          <w:rPr>
            <w:sz w:val="36"/>
            <w:szCs w:val="36"/>
          </w:rPr>
          <w:t>redundancy and hence</w:t>
        </w:r>
      </w:ins>
      <w:ins w:id="449" w:author="NIKHIL" w:date="2024-01-12T15:59:00Z">
        <w:r>
          <w:rPr>
            <w:sz w:val="36"/>
            <w:szCs w:val="36"/>
          </w:rPr>
          <w:t>,</w:t>
        </w:r>
      </w:ins>
      <w:ins w:id="450" w:author="NIKHIL" w:date="2024-01-12T15:56:00Z">
        <w:r>
          <w:rPr>
            <w:sz w:val="36"/>
            <w:szCs w:val="36"/>
          </w:rPr>
          <w:t xml:space="preserve"> the bulky size of </w:t>
        </w:r>
      </w:ins>
      <w:ins w:id="451" w:author="NIKHIL" w:date="2024-01-24T11:18:00Z">
        <w:r w:rsidR="00CF32EC">
          <w:rPr>
            <w:sz w:val="36"/>
            <w:szCs w:val="36"/>
          </w:rPr>
          <w:t xml:space="preserve">the </w:t>
        </w:r>
      </w:ins>
      <w:ins w:id="452" w:author="NIKHIL" w:date="2024-01-12T15:56:00Z">
        <w:r>
          <w:rPr>
            <w:sz w:val="36"/>
            <w:szCs w:val="36"/>
          </w:rPr>
          <w:t>table. This kind of data</w:t>
        </w:r>
      </w:ins>
      <w:ins w:id="453" w:author="NIKHIL" w:date="2024-01-12T15:59:00Z">
        <w:r>
          <w:rPr>
            <w:sz w:val="36"/>
            <w:szCs w:val="36"/>
          </w:rPr>
          <w:t xml:space="preserve"> can</w:t>
        </w:r>
      </w:ins>
      <w:ins w:id="454" w:author="NIKHIL" w:date="2024-01-12T15:56:00Z">
        <w:r>
          <w:rPr>
            <w:sz w:val="36"/>
            <w:szCs w:val="36"/>
          </w:rPr>
          <w:t xml:space="preserve"> </w:t>
        </w:r>
      </w:ins>
      <w:ins w:id="455" w:author="NIKHIL" w:date="2024-01-12T15:57:00Z">
        <w:r>
          <w:rPr>
            <w:sz w:val="36"/>
            <w:szCs w:val="36"/>
          </w:rPr>
          <w:t xml:space="preserve">be more concisely viewed and </w:t>
        </w:r>
        <w:r>
          <w:rPr>
            <w:sz w:val="36"/>
            <w:szCs w:val="36"/>
          </w:rPr>
          <w:lastRenderedPageBreak/>
          <w:t>more effi</w:t>
        </w:r>
      </w:ins>
      <w:ins w:id="456" w:author="NIKHIL" w:date="2024-01-12T15:58:00Z">
        <w:r>
          <w:rPr>
            <w:sz w:val="36"/>
            <w:szCs w:val="36"/>
          </w:rPr>
          <w:t xml:space="preserve">ciently </w:t>
        </w:r>
      </w:ins>
      <w:ins w:id="457" w:author="NIKHIL" w:date="2024-01-24T11:20:00Z">
        <w:r w:rsidR="00CF32EC">
          <w:rPr>
            <w:sz w:val="36"/>
            <w:szCs w:val="36"/>
          </w:rPr>
          <w:t>analy</w:t>
        </w:r>
      </w:ins>
      <w:ins w:id="458" w:author="NIKHIL" w:date="2024-01-24T11:26:00Z">
        <w:r w:rsidR="00E325D0">
          <w:rPr>
            <w:sz w:val="36"/>
            <w:szCs w:val="36"/>
          </w:rPr>
          <w:t>s</w:t>
        </w:r>
      </w:ins>
      <w:ins w:id="459" w:author="NIKHIL" w:date="2024-01-24T11:20:00Z">
        <w:r w:rsidR="00CF32EC">
          <w:rPr>
            <w:sz w:val="36"/>
            <w:szCs w:val="36"/>
          </w:rPr>
          <w:t>ed</w:t>
        </w:r>
      </w:ins>
      <w:ins w:id="460" w:author="NIKHIL" w:date="2024-01-12T15:58:00Z">
        <w:r>
          <w:rPr>
            <w:sz w:val="36"/>
            <w:szCs w:val="36"/>
          </w:rPr>
          <w:t xml:space="preserve"> if we split it into multiple </w:t>
        </w:r>
      </w:ins>
      <w:ins w:id="461" w:author="NIKHIL" w:date="2024-01-24T11:20:00Z">
        <w:r w:rsidR="00CF32EC">
          <w:rPr>
            <w:sz w:val="36"/>
            <w:szCs w:val="36"/>
          </w:rPr>
          <w:t xml:space="preserve">tables </w:t>
        </w:r>
      </w:ins>
      <w:ins w:id="462" w:author="NIKHIL" w:date="2024-01-12T15:58:00Z">
        <w:r>
          <w:rPr>
            <w:sz w:val="36"/>
            <w:szCs w:val="36"/>
          </w:rPr>
          <w:t>(called Normali</w:t>
        </w:r>
      </w:ins>
      <w:ins w:id="463" w:author="NIKHIL" w:date="2024-01-12T15:59:00Z">
        <w:r>
          <w:rPr>
            <w:sz w:val="36"/>
            <w:szCs w:val="36"/>
          </w:rPr>
          <w:t>zation</w:t>
        </w:r>
      </w:ins>
      <w:ins w:id="464" w:author="NIKHIL" w:date="2024-01-12T15:58:00Z">
        <w:r>
          <w:rPr>
            <w:sz w:val="36"/>
            <w:szCs w:val="36"/>
          </w:rPr>
          <w:t>).</w:t>
        </w:r>
      </w:ins>
      <w:del w:id="465" w:author="NIKHIL" w:date="2024-01-12T15:36:00Z">
        <w:r w:rsidR="00BD746C" w:rsidDel="002A5EEE">
          <w:rPr>
            <w:sz w:val="36"/>
            <w:szCs w:val="36"/>
          </w:rPr>
          <w:delText xml:space="preserve">Once we </w:delText>
        </w:r>
        <w:r w:rsidR="00F27500" w:rsidDel="002A5EEE">
          <w:rPr>
            <w:sz w:val="36"/>
            <w:szCs w:val="36"/>
          </w:rPr>
          <w:delText>clean</w:delText>
        </w:r>
        <w:r w:rsidR="00BD746C" w:rsidDel="002A5EEE">
          <w:rPr>
            <w:sz w:val="36"/>
            <w:szCs w:val="36"/>
          </w:rPr>
          <w:delText xml:space="preserve"> our raw data and </w:delText>
        </w:r>
        <w:r w:rsidR="00C05ED0" w:rsidDel="002A5EEE">
          <w:rPr>
            <w:sz w:val="36"/>
            <w:szCs w:val="36"/>
          </w:rPr>
          <w:delText>transform</w:delText>
        </w:r>
        <w:r w:rsidR="00BD746C" w:rsidDel="002A5EEE">
          <w:rPr>
            <w:sz w:val="36"/>
            <w:szCs w:val="36"/>
          </w:rPr>
          <w:delText xml:space="preserve"> </w:delText>
        </w:r>
        <w:r w:rsidR="00F27500" w:rsidDel="002A5EEE">
          <w:rPr>
            <w:sz w:val="36"/>
            <w:szCs w:val="36"/>
          </w:rPr>
          <w:delText xml:space="preserve">it </w:delText>
        </w:r>
        <w:r w:rsidR="00BD746C" w:rsidDel="002A5EEE">
          <w:rPr>
            <w:sz w:val="36"/>
            <w:szCs w:val="36"/>
          </w:rPr>
          <w:delText xml:space="preserve">into </w:delText>
        </w:r>
        <w:r w:rsidR="00F27500" w:rsidDel="002A5EEE">
          <w:rPr>
            <w:sz w:val="36"/>
            <w:szCs w:val="36"/>
          </w:rPr>
          <w:delText xml:space="preserve">a </w:delText>
        </w:r>
        <w:r w:rsidR="00BD746C" w:rsidDel="002A5EEE">
          <w:rPr>
            <w:sz w:val="36"/>
            <w:szCs w:val="36"/>
          </w:rPr>
          <w:delText>consistent set of data, we can consider it as our source data further.</w:delText>
        </w:r>
      </w:del>
    </w:p>
    <w:p w14:paraId="328734B8" w14:textId="77777777" w:rsidR="001C30C6" w:rsidRDefault="001C30C6" w:rsidP="00BD746C">
      <w:pPr>
        <w:spacing w:line="240" w:lineRule="auto"/>
        <w:rPr>
          <w:ins w:id="466" w:author="NIKHIL" w:date="2024-01-12T16:00:00Z"/>
          <w:sz w:val="36"/>
          <w:szCs w:val="36"/>
        </w:rPr>
      </w:pPr>
    </w:p>
    <w:p w14:paraId="0234B0A7" w14:textId="08DAC2C4" w:rsidR="001C30C6" w:rsidRDefault="001C30C6" w:rsidP="00BD746C">
      <w:pPr>
        <w:spacing w:line="240" w:lineRule="auto"/>
        <w:rPr>
          <w:ins w:id="467" w:author="NIKHIL" w:date="2024-01-12T16:05:00Z"/>
          <w:sz w:val="36"/>
          <w:szCs w:val="36"/>
        </w:rPr>
      </w:pPr>
      <w:ins w:id="468" w:author="NIKHIL" w:date="2024-01-12T16:01:00Z">
        <w:r>
          <w:rPr>
            <w:sz w:val="36"/>
            <w:szCs w:val="36"/>
          </w:rPr>
          <w:t xml:space="preserve">While </w:t>
        </w:r>
      </w:ins>
      <w:proofErr w:type="gramStart"/>
      <w:ins w:id="469" w:author="NIKHIL" w:date="2024-01-12T16:00:00Z">
        <w:r>
          <w:rPr>
            <w:sz w:val="36"/>
            <w:szCs w:val="36"/>
          </w:rPr>
          <w:t>Splitting</w:t>
        </w:r>
        <w:proofErr w:type="gramEnd"/>
        <w:r>
          <w:rPr>
            <w:sz w:val="36"/>
            <w:szCs w:val="36"/>
          </w:rPr>
          <w:t xml:space="preserve"> large </w:t>
        </w:r>
      </w:ins>
      <w:ins w:id="470" w:author="NIKHIL" w:date="2024-01-24T11:20:00Z">
        <w:r w:rsidR="00CF32EC">
          <w:rPr>
            <w:sz w:val="36"/>
            <w:szCs w:val="36"/>
          </w:rPr>
          <w:t>tables</w:t>
        </w:r>
      </w:ins>
      <w:ins w:id="471" w:author="NIKHIL" w:date="2024-01-12T16:01:00Z">
        <w:r>
          <w:rPr>
            <w:sz w:val="36"/>
            <w:szCs w:val="36"/>
          </w:rPr>
          <w:t xml:space="preserve"> into multiple</w:t>
        </w:r>
      </w:ins>
      <w:ins w:id="472" w:author="NIKHIL" w:date="2024-01-12T16:04:00Z">
        <w:r w:rsidR="000225BA">
          <w:rPr>
            <w:sz w:val="36"/>
            <w:szCs w:val="36"/>
          </w:rPr>
          <w:t xml:space="preserve"> smaller</w:t>
        </w:r>
      </w:ins>
      <w:ins w:id="473" w:author="NIKHIL" w:date="2024-01-24T11:20:00Z">
        <w:r w:rsidR="00CF32EC">
          <w:rPr>
            <w:sz w:val="36"/>
            <w:szCs w:val="36"/>
          </w:rPr>
          <w:t xml:space="preserve"> ones</w:t>
        </w:r>
      </w:ins>
      <w:ins w:id="474" w:author="NIKHIL" w:date="2024-01-12T16:01:00Z">
        <w:r>
          <w:rPr>
            <w:sz w:val="36"/>
            <w:szCs w:val="36"/>
          </w:rPr>
          <w:t>, we prefe</w:t>
        </w:r>
      </w:ins>
      <w:ins w:id="475" w:author="NIKHIL" w:date="2024-01-12T16:02:00Z">
        <w:r>
          <w:rPr>
            <w:sz w:val="36"/>
            <w:szCs w:val="36"/>
          </w:rPr>
          <w:t>r</w:t>
        </w:r>
      </w:ins>
      <w:ins w:id="476" w:author="NIKHIL" w:date="2024-01-12T16:01:00Z">
        <w:r>
          <w:rPr>
            <w:sz w:val="36"/>
            <w:szCs w:val="36"/>
          </w:rPr>
          <w:t xml:space="preserve">red </w:t>
        </w:r>
      </w:ins>
      <w:ins w:id="477" w:author="NIKHIL" w:date="2024-01-12T16:02:00Z">
        <w:r w:rsidR="000225BA">
          <w:rPr>
            <w:sz w:val="36"/>
            <w:szCs w:val="36"/>
          </w:rPr>
          <w:t xml:space="preserve">to group up columns </w:t>
        </w:r>
      </w:ins>
      <w:ins w:id="478" w:author="NIKHIL" w:date="2024-01-12T16:04:00Z">
        <w:r w:rsidR="000225BA">
          <w:rPr>
            <w:sz w:val="36"/>
            <w:szCs w:val="36"/>
          </w:rPr>
          <w:t xml:space="preserve">into a table form that </w:t>
        </w:r>
      </w:ins>
      <w:ins w:id="479" w:author="NIKHIL" w:date="2024-01-12T16:03:00Z">
        <w:r w:rsidR="000225BA">
          <w:rPr>
            <w:sz w:val="36"/>
            <w:szCs w:val="36"/>
          </w:rPr>
          <w:t xml:space="preserve">consisting </w:t>
        </w:r>
      </w:ins>
      <w:ins w:id="480" w:author="NIKHIL" w:date="2024-01-24T11:20:00Z">
        <w:r w:rsidR="00CF32EC">
          <w:rPr>
            <w:sz w:val="36"/>
            <w:szCs w:val="36"/>
          </w:rPr>
          <w:t>correlated</w:t>
        </w:r>
      </w:ins>
      <w:ins w:id="481" w:author="NIKHIL" w:date="2024-01-12T16:03:00Z">
        <w:r w:rsidR="000225BA">
          <w:rPr>
            <w:sz w:val="36"/>
            <w:szCs w:val="36"/>
          </w:rPr>
          <w:t xml:space="preserve"> data</w:t>
        </w:r>
      </w:ins>
      <w:ins w:id="482" w:author="NIKHIL" w:date="2024-01-12T16:04:00Z">
        <w:r w:rsidR="000225BA">
          <w:rPr>
            <w:sz w:val="36"/>
            <w:szCs w:val="36"/>
          </w:rPr>
          <w:t>.</w:t>
        </w:r>
      </w:ins>
    </w:p>
    <w:p w14:paraId="4C6E76B8" w14:textId="6D91E8FE" w:rsidR="000225BA" w:rsidRDefault="000225BA" w:rsidP="00BD746C">
      <w:pPr>
        <w:spacing w:line="240" w:lineRule="auto"/>
        <w:rPr>
          <w:ins w:id="483" w:author="NIKHIL" w:date="2024-01-12T16:05:00Z"/>
          <w:sz w:val="36"/>
          <w:szCs w:val="36"/>
        </w:rPr>
      </w:pPr>
      <w:ins w:id="484" w:author="NIKHIL" w:date="2024-01-12T16:05:00Z">
        <w:r>
          <w:rPr>
            <w:sz w:val="36"/>
            <w:szCs w:val="36"/>
          </w:rPr>
          <w:t>Like,</w:t>
        </w:r>
      </w:ins>
    </w:p>
    <w:p w14:paraId="5345F330" w14:textId="3223FEDC" w:rsidR="000225BA" w:rsidRDefault="000225BA" w:rsidP="00BD746C">
      <w:pPr>
        <w:spacing w:line="240" w:lineRule="auto"/>
        <w:rPr>
          <w:ins w:id="485" w:author="NIKHIL" w:date="2024-01-12T16:07:00Z"/>
          <w:sz w:val="36"/>
          <w:szCs w:val="36"/>
        </w:rPr>
      </w:pPr>
      <w:ins w:id="486" w:author="NIKHIL" w:date="2024-01-12T16:05:00Z">
        <w:r>
          <w:rPr>
            <w:sz w:val="36"/>
            <w:szCs w:val="36"/>
          </w:rPr>
          <w:t xml:space="preserve">Salary columns and all </w:t>
        </w:r>
      </w:ins>
      <w:ins w:id="487" w:author="NIKHIL" w:date="2024-01-24T11:20:00Z">
        <w:r w:rsidR="00CF32EC">
          <w:rPr>
            <w:sz w:val="36"/>
            <w:szCs w:val="36"/>
          </w:rPr>
          <w:t>types</w:t>
        </w:r>
      </w:ins>
      <w:ins w:id="488" w:author="NIKHIL" w:date="2024-01-12T16:05:00Z">
        <w:r>
          <w:rPr>
            <w:sz w:val="36"/>
            <w:szCs w:val="36"/>
          </w:rPr>
          <w:t xml:space="preserve"> of payouts, allowances, bo</w:t>
        </w:r>
      </w:ins>
      <w:ins w:id="489" w:author="NIKHIL" w:date="2024-01-12T16:06:00Z">
        <w:r>
          <w:rPr>
            <w:sz w:val="36"/>
            <w:szCs w:val="36"/>
          </w:rPr>
          <w:t>nuses, incentives, etc are grouped into a</w:t>
        </w:r>
      </w:ins>
      <w:ins w:id="490" w:author="NIKHIL" w:date="2024-01-12T16:07:00Z">
        <w:r>
          <w:rPr>
            <w:sz w:val="36"/>
            <w:szCs w:val="36"/>
          </w:rPr>
          <w:t xml:space="preserve"> separate table.</w:t>
        </w:r>
      </w:ins>
    </w:p>
    <w:p w14:paraId="61A18AC6" w14:textId="01A99E98" w:rsidR="000225BA" w:rsidRDefault="000225BA" w:rsidP="00BD746C">
      <w:pPr>
        <w:spacing w:line="240" w:lineRule="auto"/>
        <w:rPr>
          <w:ins w:id="491" w:author="NIKHIL" w:date="2024-01-12T16:08:00Z"/>
          <w:sz w:val="36"/>
          <w:szCs w:val="36"/>
        </w:rPr>
      </w:pPr>
      <w:ins w:id="492" w:author="NIKHIL" w:date="2024-01-12T16:07:00Z">
        <w:r>
          <w:rPr>
            <w:sz w:val="36"/>
            <w:szCs w:val="36"/>
          </w:rPr>
          <w:t xml:space="preserve">Different rating and feedback parameters data are grouped into a </w:t>
        </w:r>
      </w:ins>
      <w:ins w:id="493" w:author="NIKHIL" w:date="2024-01-12T16:08:00Z">
        <w:r>
          <w:rPr>
            <w:sz w:val="36"/>
            <w:szCs w:val="36"/>
          </w:rPr>
          <w:t xml:space="preserve">separate table. </w:t>
        </w:r>
      </w:ins>
    </w:p>
    <w:p w14:paraId="7D961793" w14:textId="364B12C8" w:rsidR="000225BA" w:rsidRDefault="000225BA" w:rsidP="00BD746C">
      <w:pPr>
        <w:spacing w:line="240" w:lineRule="auto"/>
        <w:rPr>
          <w:ins w:id="494" w:author="NIKHIL" w:date="2024-01-12T16:25:00Z"/>
          <w:sz w:val="36"/>
          <w:szCs w:val="36"/>
        </w:rPr>
      </w:pPr>
      <w:ins w:id="495" w:author="NIKHIL" w:date="2024-01-12T16:08:00Z">
        <w:r>
          <w:rPr>
            <w:sz w:val="36"/>
            <w:szCs w:val="36"/>
          </w:rPr>
          <w:t>In this step</w:t>
        </w:r>
      </w:ins>
      <w:ins w:id="496" w:author="NIKHIL" w:date="2024-01-24T11:20:00Z">
        <w:r w:rsidR="00CF32EC">
          <w:rPr>
            <w:sz w:val="36"/>
            <w:szCs w:val="36"/>
          </w:rPr>
          <w:t>,</w:t>
        </w:r>
      </w:ins>
      <w:ins w:id="497" w:author="NIKHIL" w:date="2024-01-12T16:08:00Z">
        <w:r>
          <w:rPr>
            <w:sz w:val="36"/>
            <w:szCs w:val="36"/>
          </w:rPr>
          <w:t xml:space="preserve"> we will also create some new data columns from the existing co</w:t>
        </w:r>
      </w:ins>
      <w:ins w:id="498" w:author="NIKHIL" w:date="2024-01-12T16:09:00Z">
        <w:r>
          <w:rPr>
            <w:sz w:val="36"/>
            <w:szCs w:val="36"/>
          </w:rPr>
          <w:t>lumns data.</w:t>
        </w:r>
      </w:ins>
      <w:ins w:id="499" w:author="NIKHIL" w:date="2024-01-12T16:19:00Z">
        <w:r w:rsidR="004517AB">
          <w:rPr>
            <w:sz w:val="36"/>
            <w:szCs w:val="36"/>
          </w:rPr>
          <w:t xml:space="preserve"> </w:t>
        </w:r>
      </w:ins>
      <w:ins w:id="500" w:author="NIKHIL" w:date="2024-01-12T16:22:00Z">
        <w:r w:rsidR="004E641F">
          <w:rPr>
            <w:sz w:val="36"/>
            <w:szCs w:val="36"/>
          </w:rPr>
          <w:t xml:space="preserve">HR team provided us </w:t>
        </w:r>
      </w:ins>
      <w:ins w:id="501" w:author="NIKHIL" w:date="2024-01-24T11:20:00Z">
        <w:r w:rsidR="00CF32EC">
          <w:rPr>
            <w:sz w:val="36"/>
            <w:szCs w:val="36"/>
          </w:rPr>
          <w:t xml:space="preserve">with </w:t>
        </w:r>
      </w:ins>
      <w:ins w:id="502" w:author="NIKHIL" w:date="2024-01-12T16:22:00Z">
        <w:r w:rsidR="004E641F">
          <w:rPr>
            <w:sz w:val="36"/>
            <w:szCs w:val="36"/>
          </w:rPr>
          <w:t xml:space="preserve">their Employee’s Payout policies, </w:t>
        </w:r>
      </w:ins>
      <w:ins w:id="503" w:author="NIKHIL" w:date="2024-01-24T11:20:00Z">
        <w:r w:rsidR="00CF32EC">
          <w:rPr>
            <w:sz w:val="36"/>
            <w:szCs w:val="36"/>
          </w:rPr>
          <w:t xml:space="preserve">and </w:t>
        </w:r>
      </w:ins>
      <w:ins w:id="504" w:author="NIKHIL" w:date="2024-01-12T16:22:00Z">
        <w:r w:rsidR="004E641F">
          <w:rPr>
            <w:sz w:val="36"/>
            <w:szCs w:val="36"/>
          </w:rPr>
          <w:t>u</w:t>
        </w:r>
      </w:ins>
      <w:ins w:id="505" w:author="NIKHIL" w:date="2024-01-12T16:23:00Z">
        <w:r w:rsidR="004E641F">
          <w:rPr>
            <w:sz w:val="36"/>
            <w:szCs w:val="36"/>
          </w:rPr>
          <w:t xml:space="preserve">sing these </w:t>
        </w:r>
      </w:ins>
      <w:ins w:id="506" w:author="NIKHIL" w:date="2024-01-12T16:24:00Z">
        <w:r w:rsidR="004E641F">
          <w:rPr>
            <w:sz w:val="36"/>
            <w:szCs w:val="36"/>
          </w:rPr>
          <w:t xml:space="preserve">policies </w:t>
        </w:r>
      </w:ins>
      <w:ins w:id="507" w:author="NIKHIL" w:date="2024-01-24T11:20:00Z">
        <w:r w:rsidR="00CF32EC">
          <w:rPr>
            <w:sz w:val="36"/>
            <w:szCs w:val="36"/>
          </w:rPr>
          <w:t xml:space="preserve">and </w:t>
        </w:r>
      </w:ins>
      <w:ins w:id="508" w:author="NIKHIL" w:date="2024-01-12T16:24:00Z">
        <w:r w:rsidR="004E641F">
          <w:rPr>
            <w:sz w:val="36"/>
            <w:szCs w:val="36"/>
          </w:rPr>
          <w:t xml:space="preserve">conditions we </w:t>
        </w:r>
      </w:ins>
      <w:ins w:id="509" w:author="NIKHIL" w:date="2024-01-24T11:20:00Z">
        <w:r w:rsidR="00CF32EC">
          <w:rPr>
            <w:sz w:val="36"/>
            <w:szCs w:val="36"/>
          </w:rPr>
          <w:t>added</w:t>
        </w:r>
      </w:ins>
      <w:ins w:id="510" w:author="NIKHIL" w:date="2024-01-12T16:24:00Z">
        <w:r w:rsidR="004E641F">
          <w:rPr>
            <w:sz w:val="36"/>
            <w:szCs w:val="36"/>
          </w:rPr>
          <w:t xml:space="preserve"> up new columns</w:t>
        </w:r>
      </w:ins>
      <w:ins w:id="511" w:author="NIKHIL" w:date="2024-01-12T16:25:00Z">
        <w:r w:rsidR="004E641F">
          <w:rPr>
            <w:sz w:val="36"/>
            <w:szCs w:val="36"/>
          </w:rPr>
          <w:t xml:space="preserve">. </w:t>
        </w:r>
      </w:ins>
    </w:p>
    <w:p w14:paraId="6FCEB164" w14:textId="5C20F16D" w:rsidR="00D8208D" w:rsidDel="004E641F" w:rsidRDefault="004E641F" w:rsidP="001202FC">
      <w:pPr>
        <w:spacing w:line="240" w:lineRule="auto"/>
        <w:rPr>
          <w:del w:id="512" w:author="NIKHIL" w:date="2024-01-12T16:26:00Z"/>
          <w:sz w:val="36"/>
          <w:szCs w:val="36"/>
        </w:rPr>
      </w:pPr>
      <w:ins w:id="513" w:author="NIKHIL" w:date="2024-01-12T16:28:00Z">
        <w:r>
          <w:rPr>
            <w:sz w:val="36"/>
            <w:szCs w:val="36"/>
          </w:rPr>
          <w:t xml:space="preserve">After </w:t>
        </w:r>
      </w:ins>
      <w:ins w:id="514" w:author="NIKHIL" w:date="2024-01-24T11:21:00Z">
        <w:r w:rsidR="00CF32EC">
          <w:rPr>
            <w:sz w:val="36"/>
            <w:szCs w:val="36"/>
          </w:rPr>
          <w:t>transforming</w:t>
        </w:r>
      </w:ins>
      <w:ins w:id="515" w:author="NIKHIL" w:date="2024-01-12T16:28:00Z">
        <w:r>
          <w:rPr>
            <w:sz w:val="36"/>
            <w:szCs w:val="36"/>
          </w:rPr>
          <w:t xml:space="preserve"> the source data, the data is loaded to </w:t>
        </w:r>
      </w:ins>
      <w:ins w:id="516" w:author="NIKHIL" w:date="2024-01-24T11:21:00Z">
        <w:r w:rsidR="00CF32EC">
          <w:rPr>
            <w:sz w:val="36"/>
            <w:szCs w:val="36"/>
          </w:rPr>
          <w:t xml:space="preserve">the </w:t>
        </w:r>
      </w:ins>
      <w:ins w:id="517" w:author="NIKHIL" w:date="2024-01-12T16:28:00Z">
        <w:r>
          <w:rPr>
            <w:sz w:val="36"/>
            <w:szCs w:val="36"/>
          </w:rPr>
          <w:t xml:space="preserve">front-end of </w:t>
        </w:r>
      </w:ins>
      <w:ins w:id="518" w:author="NIKHIL" w:date="2024-01-24T11:21:00Z">
        <w:r w:rsidR="00CF32EC">
          <w:rPr>
            <w:sz w:val="36"/>
            <w:szCs w:val="36"/>
          </w:rPr>
          <w:t>Power</w:t>
        </w:r>
      </w:ins>
      <w:ins w:id="519" w:author="NIKHIL" w:date="2024-01-12T16:28:00Z">
        <w:r>
          <w:rPr>
            <w:sz w:val="36"/>
            <w:szCs w:val="36"/>
          </w:rPr>
          <w:t xml:space="preserve"> BI. </w:t>
        </w:r>
      </w:ins>
      <w:del w:id="520" w:author="NIKHIL" w:date="2024-01-12T15:36:00Z">
        <w:r w:rsidR="00BD746C" w:rsidDel="002A5EEE">
          <w:rPr>
            <w:sz w:val="36"/>
            <w:szCs w:val="36"/>
          </w:rPr>
          <w:delText xml:space="preserve"> </w:delText>
        </w:r>
      </w:del>
    </w:p>
    <w:p w14:paraId="6A74A3FE" w14:textId="77777777" w:rsidR="004E641F" w:rsidRDefault="004E641F" w:rsidP="001202FC">
      <w:pPr>
        <w:spacing w:line="240" w:lineRule="auto"/>
        <w:rPr>
          <w:ins w:id="521" w:author="NIKHIL" w:date="2024-01-12T16:28:00Z"/>
          <w:sz w:val="36"/>
          <w:szCs w:val="36"/>
        </w:rPr>
      </w:pPr>
    </w:p>
    <w:p w14:paraId="74458628" w14:textId="77777777" w:rsidR="004E641F" w:rsidRDefault="004E641F" w:rsidP="001202FC">
      <w:pPr>
        <w:spacing w:line="240" w:lineRule="auto"/>
        <w:rPr>
          <w:ins w:id="522" w:author="NIKHIL" w:date="2024-01-12T16:26:00Z"/>
          <w:sz w:val="36"/>
          <w:szCs w:val="36"/>
        </w:rPr>
      </w:pPr>
    </w:p>
    <w:p w14:paraId="0814ECEC" w14:textId="1DCC65CA" w:rsidR="00D8208D" w:rsidRDefault="00402D97" w:rsidP="001202FC">
      <w:pPr>
        <w:spacing w:line="240" w:lineRule="auto"/>
        <w:rPr>
          <w:ins w:id="523" w:author="NIKHIL" w:date="2024-01-12T16:37:00Z"/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Step 3</w:t>
      </w:r>
      <w:r w:rsidR="00D8208D" w:rsidRPr="00C05ED0">
        <w:rPr>
          <w:b/>
          <w:bCs/>
          <w:sz w:val="36"/>
          <w:szCs w:val="36"/>
        </w:rPr>
        <w:t>:</w:t>
      </w:r>
      <w:r w:rsidR="00F27500" w:rsidRPr="00C05ED0">
        <w:rPr>
          <w:b/>
          <w:bCs/>
          <w:sz w:val="36"/>
          <w:szCs w:val="36"/>
        </w:rPr>
        <w:t xml:space="preserve"> </w:t>
      </w:r>
      <w:r w:rsidR="00D8208D" w:rsidRPr="00C05ED0">
        <w:rPr>
          <w:b/>
          <w:bCs/>
          <w:sz w:val="36"/>
          <w:szCs w:val="36"/>
        </w:rPr>
        <w:t xml:space="preserve"> Data </w:t>
      </w:r>
      <w:del w:id="524" w:author="NIKHIL" w:date="2024-01-12T16:26:00Z">
        <w:r w:rsidR="00D8208D" w:rsidRPr="00C05ED0" w:rsidDel="004E641F">
          <w:rPr>
            <w:b/>
            <w:bCs/>
            <w:sz w:val="36"/>
            <w:szCs w:val="36"/>
          </w:rPr>
          <w:delText>Processing</w:delText>
        </w:r>
      </w:del>
      <w:ins w:id="525" w:author="NIKHIL" w:date="2024-01-12T16:26:00Z">
        <w:r w:rsidR="004E641F">
          <w:rPr>
            <w:b/>
            <w:bCs/>
            <w:sz w:val="36"/>
            <w:szCs w:val="36"/>
          </w:rPr>
          <w:t xml:space="preserve">Modelling </w:t>
        </w:r>
      </w:ins>
    </w:p>
    <w:p w14:paraId="2D4E65DB" w14:textId="77777777" w:rsidR="002F0907" w:rsidRDefault="002F0907" w:rsidP="001202FC">
      <w:pPr>
        <w:spacing w:line="240" w:lineRule="auto"/>
        <w:rPr>
          <w:sz w:val="36"/>
          <w:szCs w:val="36"/>
        </w:rPr>
      </w:pPr>
    </w:p>
    <w:p w14:paraId="4BE0F2B7" w14:textId="747D98C3" w:rsidR="00BD746C" w:rsidDel="004E641F" w:rsidRDefault="00BD746C" w:rsidP="00B654B1">
      <w:pPr>
        <w:spacing w:line="240" w:lineRule="auto"/>
        <w:rPr>
          <w:del w:id="526" w:author="NIKHIL" w:date="2024-01-12T16:27:00Z"/>
          <w:sz w:val="36"/>
          <w:szCs w:val="36"/>
        </w:rPr>
      </w:pPr>
      <w:del w:id="527" w:author="NIKHIL" w:date="2024-01-12T16:27:00Z">
        <w:r w:rsidDel="004E641F">
          <w:rPr>
            <w:sz w:val="36"/>
            <w:szCs w:val="36"/>
          </w:rPr>
          <w:delText>In the step of data processing</w:delText>
        </w:r>
        <w:r w:rsidR="00F27500" w:rsidDel="004E641F">
          <w:rPr>
            <w:sz w:val="36"/>
            <w:szCs w:val="36"/>
          </w:rPr>
          <w:delText>,</w:delText>
        </w:r>
        <w:r w:rsidDel="004E641F">
          <w:rPr>
            <w:sz w:val="36"/>
            <w:szCs w:val="36"/>
          </w:rPr>
          <w:delText xml:space="preserve"> we tend to perform some sort of data calculations and derive some new columns that will be required for making analysis. </w:delText>
        </w:r>
      </w:del>
    </w:p>
    <w:p w14:paraId="6AB99CDE" w14:textId="77777777" w:rsidR="004E641F" w:rsidRPr="004E641F" w:rsidRDefault="004E641F" w:rsidP="004E641F">
      <w:pPr>
        <w:shd w:val="clear" w:color="auto" w:fill="FFFFFF"/>
        <w:spacing w:after="100" w:afterAutospacing="1"/>
        <w:jc w:val="both"/>
        <w:rPr>
          <w:ins w:id="528" w:author="NIKHIL" w:date="2024-01-12T16:30:00Z"/>
          <w:rFonts w:cstheme="minorHAnsi"/>
          <w:color w:val="131022"/>
          <w:sz w:val="36"/>
          <w:szCs w:val="36"/>
          <w:rPrChange w:id="529" w:author="NIKHIL" w:date="2024-01-12T16:31:00Z">
            <w:rPr>
              <w:ins w:id="530" w:author="NIKHIL" w:date="2024-01-12T16:30:00Z"/>
              <w:rFonts w:ascii="Arial" w:hAnsi="Arial" w:cs="Arial"/>
              <w:color w:val="131022"/>
              <w:sz w:val="28"/>
              <w:szCs w:val="28"/>
            </w:rPr>
          </w:rPrChange>
        </w:rPr>
      </w:pPr>
      <w:ins w:id="531" w:author="NIKHIL" w:date="2024-01-12T16:30:00Z">
        <w:r w:rsidRPr="004E641F">
          <w:rPr>
            <w:rFonts w:cstheme="minorHAnsi"/>
            <w:color w:val="131022"/>
            <w:sz w:val="36"/>
            <w:szCs w:val="36"/>
            <w:rPrChange w:id="532" w:author="NIKHIL" w:date="2024-01-12T16:31:00Z">
              <w:rPr>
                <w:rFonts w:ascii="Arial" w:hAnsi="Arial" w:cs="Arial"/>
                <w:color w:val="131022"/>
                <w:sz w:val="28"/>
                <w:szCs w:val="28"/>
              </w:rPr>
            </w:rPrChange>
          </w:rPr>
          <w:t>In recent steps, we’ve toned get shaped our data. However, the tables are still separate objects which have no connection or relationship between them.</w:t>
        </w:r>
      </w:ins>
    </w:p>
    <w:p w14:paraId="6DC3D7BF" w14:textId="77777777" w:rsidR="004E641F" w:rsidRPr="004E641F" w:rsidRDefault="004E641F" w:rsidP="004E641F">
      <w:pPr>
        <w:shd w:val="clear" w:color="auto" w:fill="FFFFFF"/>
        <w:spacing w:after="100" w:afterAutospacing="1"/>
        <w:jc w:val="both"/>
        <w:rPr>
          <w:ins w:id="533" w:author="NIKHIL" w:date="2024-01-12T16:30:00Z"/>
          <w:rFonts w:cstheme="minorHAnsi"/>
          <w:color w:val="131022"/>
          <w:sz w:val="36"/>
          <w:szCs w:val="36"/>
          <w:rPrChange w:id="534" w:author="NIKHIL" w:date="2024-01-12T16:31:00Z">
            <w:rPr>
              <w:ins w:id="535" w:author="NIKHIL" w:date="2024-01-12T16:30:00Z"/>
              <w:rFonts w:ascii="Arial" w:hAnsi="Arial" w:cs="Arial"/>
              <w:color w:val="131022"/>
              <w:sz w:val="28"/>
              <w:szCs w:val="28"/>
            </w:rPr>
          </w:rPrChange>
        </w:rPr>
      </w:pPr>
      <w:ins w:id="536" w:author="NIKHIL" w:date="2024-01-12T16:30:00Z">
        <w:r w:rsidRPr="004E641F">
          <w:rPr>
            <w:rFonts w:cstheme="minorHAnsi"/>
            <w:color w:val="131022"/>
            <w:sz w:val="36"/>
            <w:szCs w:val="36"/>
            <w:rPrChange w:id="537" w:author="NIKHIL" w:date="2024-01-12T16:31:00Z">
              <w:rPr>
                <w:rFonts w:ascii="Arial" w:hAnsi="Arial" w:cs="Arial"/>
                <w:color w:val="131022"/>
                <w:sz w:val="28"/>
                <w:szCs w:val="28"/>
              </w:rPr>
            </w:rPrChange>
          </w:rPr>
          <w:t>Here Data modelling comes into the picture, where we create relationships between the tables. Due to establishing relationships among data in the tabular form, it can be viewed as a single model.</w:t>
        </w:r>
      </w:ins>
    </w:p>
    <w:p w14:paraId="343A6656" w14:textId="34141173" w:rsidR="004E641F" w:rsidRDefault="002F0907" w:rsidP="001202FC">
      <w:pPr>
        <w:spacing w:line="240" w:lineRule="auto"/>
        <w:rPr>
          <w:ins w:id="538" w:author="NIKHIL" w:date="2024-01-12T16:28:00Z"/>
          <w:sz w:val="36"/>
          <w:szCs w:val="36"/>
        </w:rPr>
      </w:pPr>
      <w:ins w:id="539" w:author="NIKHIL" w:date="2024-01-12T16:37:00Z">
        <w:r>
          <w:rPr>
            <w:noProof/>
          </w:rPr>
          <w:lastRenderedPageBreak/>
          <w:drawing>
            <wp:inline distT="0" distB="0" distL="0" distR="0" wp14:anchorId="1A336319" wp14:editId="20E22D05">
              <wp:extent cx="6753225" cy="4242122"/>
              <wp:effectExtent l="0" t="0" r="0" b="6350"/>
              <wp:docPr id="2005163322" name="Picture 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1"/>
                      <pic:cNvPicPr>
                        <a:picLocks noChangeAspect="1" noChangeArrowheads="1"/>
                      </pic:cNvPicPr>
                    </pic:nvPicPr>
                    <pic:blipFill>
                      <a:blip r:embed="rId7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6765927" cy="4250101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ins>
    </w:p>
    <w:p w14:paraId="70CDB6F5" w14:textId="72752D20" w:rsidR="00BD746C" w:rsidDel="004E641F" w:rsidRDefault="00BD746C" w:rsidP="001202FC">
      <w:pPr>
        <w:spacing w:line="240" w:lineRule="auto"/>
        <w:rPr>
          <w:del w:id="540" w:author="NIKHIL" w:date="2024-01-12T16:27:00Z"/>
          <w:sz w:val="36"/>
          <w:szCs w:val="36"/>
        </w:rPr>
      </w:pPr>
      <w:del w:id="541" w:author="NIKHIL" w:date="2024-01-12T16:27:00Z">
        <w:r w:rsidDel="004E641F">
          <w:rPr>
            <w:sz w:val="36"/>
            <w:szCs w:val="36"/>
          </w:rPr>
          <w:delText xml:space="preserve">To conclude which </w:delText>
        </w:r>
        <w:r w:rsidR="00732E9A" w:rsidDel="004E641F">
          <w:rPr>
            <w:sz w:val="36"/>
            <w:szCs w:val="36"/>
          </w:rPr>
          <w:delText xml:space="preserve">set of </w:delText>
        </w:r>
        <w:r w:rsidDel="004E641F">
          <w:rPr>
            <w:sz w:val="36"/>
            <w:szCs w:val="36"/>
          </w:rPr>
          <w:delText>column</w:delText>
        </w:r>
        <w:r w:rsidR="008B234F" w:rsidDel="004E641F">
          <w:rPr>
            <w:sz w:val="36"/>
            <w:szCs w:val="36"/>
          </w:rPr>
          <w:delText>s</w:delText>
        </w:r>
        <w:r w:rsidR="00732E9A" w:rsidDel="004E641F">
          <w:rPr>
            <w:sz w:val="36"/>
            <w:szCs w:val="36"/>
          </w:rPr>
          <w:delText xml:space="preserve"> </w:delText>
        </w:r>
        <w:r w:rsidDel="004E641F">
          <w:rPr>
            <w:sz w:val="36"/>
            <w:szCs w:val="36"/>
          </w:rPr>
          <w:delText>should</w:delText>
        </w:r>
        <w:r w:rsidR="00732E9A" w:rsidDel="004E641F">
          <w:rPr>
            <w:sz w:val="36"/>
            <w:szCs w:val="36"/>
          </w:rPr>
          <w:delText xml:space="preserve"> be</w:delText>
        </w:r>
        <w:r w:rsidDel="004E641F">
          <w:rPr>
            <w:sz w:val="36"/>
            <w:szCs w:val="36"/>
          </w:rPr>
          <w:delText xml:space="preserve"> </w:delText>
        </w:r>
        <w:r w:rsidR="00F27500" w:rsidDel="004E641F">
          <w:rPr>
            <w:sz w:val="36"/>
            <w:szCs w:val="36"/>
          </w:rPr>
          <w:delText>calculate</w:delText>
        </w:r>
        <w:r w:rsidR="00732E9A" w:rsidDel="004E641F">
          <w:rPr>
            <w:sz w:val="36"/>
            <w:szCs w:val="36"/>
          </w:rPr>
          <w:delText>d</w:delText>
        </w:r>
        <w:r w:rsidDel="004E641F">
          <w:rPr>
            <w:sz w:val="36"/>
            <w:szCs w:val="36"/>
          </w:rPr>
          <w:delText xml:space="preserve"> and </w:delText>
        </w:r>
        <w:r w:rsidR="00402D97" w:rsidDel="004E641F">
          <w:rPr>
            <w:sz w:val="36"/>
            <w:szCs w:val="36"/>
          </w:rPr>
          <w:delText>added</w:delText>
        </w:r>
        <w:r w:rsidDel="004E641F">
          <w:rPr>
            <w:sz w:val="36"/>
            <w:szCs w:val="36"/>
          </w:rPr>
          <w:delText xml:space="preserve"> to the source data, we need to make </w:delText>
        </w:r>
        <w:r w:rsidR="00F27500" w:rsidDel="004E641F">
          <w:rPr>
            <w:sz w:val="36"/>
            <w:szCs w:val="36"/>
          </w:rPr>
          <w:delText>observations</w:delText>
        </w:r>
        <w:r w:rsidDel="004E641F">
          <w:rPr>
            <w:sz w:val="36"/>
            <w:szCs w:val="36"/>
          </w:rPr>
          <w:delText xml:space="preserve"> </w:delText>
        </w:r>
        <w:r w:rsidR="00F27500" w:rsidDel="004E641F">
          <w:rPr>
            <w:sz w:val="36"/>
            <w:szCs w:val="36"/>
          </w:rPr>
          <w:delText>about</w:delText>
        </w:r>
        <w:r w:rsidDel="004E641F">
          <w:rPr>
            <w:sz w:val="36"/>
            <w:szCs w:val="36"/>
          </w:rPr>
          <w:delText xml:space="preserve"> the source data and the analytical goals. Whether there is any information gap that should be </w:delText>
        </w:r>
        <w:r w:rsidR="00F27500" w:rsidDel="004E641F">
          <w:rPr>
            <w:sz w:val="36"/>
            <w:szCs w:val="36"/>
          </w:rPr>
          <w:delText>filled</w:delText>
        </w:r>
        <w:r w:rsidDel="004E641F">
          <w:rPr>
            <w:sz w:val="36"/>
            <w:szCs w:val="36"/>
          </w:rPr>
          <w:delText>.</w:delText>
        </w:r>
      </w:del>
    </w:p>
    <w:p w14:paraId="6771DDE1" w14:textId="070A7CF4" w:rsidR="001202FC" w:rsidRPr="001202FC" w:rsidDel="004E641F" w:rsidRDefault="009E4FEA" w:rsidP="001202FC">
      <w:pPr>
        <w:spacing w:line="240" w:lineRule="auto"/>
        <w:rPr>
          <w:del w:id="542" w:author="NIKHIL" w:date="2024-01-12T16:27:00Z"/>
          <w:sz w:val="36"/>
          <w:szCs w:val="36"/>
        </w:rPr>
      </w:pPr>
      <w:del w:id="543" w:author="NIKHIL" w:date="2024-01-12T16:27:00Z">
        <w:r w:rsidDel="004E641F">
          <w:rPr>
            <w:sz w:val="36"/>
            <w:szCs w:val="36"/>
          </w:rPr>
          <w:delText xml:space="preserve">Once we add up all the crucial derived columns </w:delText>
        </w:r>
        <w:r w:rsidR="009B044B" w:rsidDel="004E641F">
          <w:rPr>
            <w:sz w:val="36"/>
            <w:szCs w:val="36"/>
          </w:rPr>
          <w:delText xml:space="preserve">to </w:delText>
        </w:r>
        <w:r w:rsidDel="004E641F">
          <w:rPr>
            <w:sz w:val="36"/>
            <w:szCs w:val="36"/>
          </w:rPr>
          <w:delText>the source data</w:delText>
        </w:r>
        <w:r w:rsidR="009B044B" w:rsidDel="004E641F">
          <w:rPr>
            <w:sz w:val="36"/>
            <w:szCs w:val="36"/>
          </w:rPr>
          <w:delText xml:space="preserve"> </w:delText>
        </w:r>
        <w:r w:rsidDel="004E641F">
          <w:rPr>
            <w:sz w:val="36"/>
            <w:szCs w:val="36"/>
          </w:rPr>
          <w:delText xml:space="preserve">we have done with data processing and we are good to go for </w:delText>
        </w:r>
        <w:r w:rsidR="009B044B" w:rsidDel="004E641F">
          <w:rPr>
            <w:sz w:val="36"/>
            <w:szCs w:val="36"/>
          </w:rPr>
          <w:delText xml:space="preserve">the </w:delText>
        </w:r>
        <w:r w:rsidDel="004E641F">
          <w:rPr>
            <w:sz w:val="36"/>
            <w:szCs w:val="36"/>
          </w:rPr>
          <w:delText>next step.</w:delText>
        </w:r>
      </w:del>
    </w:p>
    <w:p w14:paraId="771188EB" w14:textId="77777777" w:rsidR="00B654B1" w:rsidRDefault="00B654B1" w:rsidP="00B654B1">
      <w:pPr>
        <w:spacing w:line="240" w:lineRule="auto"/>
        <w:rPr>
          <w:b/>
          <w:bCs/>
          <w:sz w:val="36"/>
          <w:szCs w:val="36"/>
        </w:rPr>
      </w:pPr>
    </w:p>
    <w:p w14:paraId="76BEA291" w14:textId="0AC64533" w:rsidR="00B654B1" w:rsidRDefault="00B654B1" w:rsidP="00B654B1">
      <w:pPr>
        <w:spacing w:line="240" w:lineRule="auto"/>
        <w:rPr>
          <w:ins w:id="544" w:author="NIKHIL" w:date="2024-01-12T16:38:00Z"/>
          <w:b/>
          <w:bCs/>
          <w:sz w:val="36"/>
          <w:szCs w:val="36"/>
        </w:rPr>
      </w:pPr>
      <w:r w:rsidRPr="00F27500">
        <w:rPr>
          <w:b/>
          <w:bCs/>
          <w:sz w:val="36"/>
          <w:szCs w:val="36"/>
        </w:rPr>
        <w:t>Step</w:t>
      </w:r>
      <w:r w:rsidR="00ED050F">
        <w:rPr>
          <w:b/>
          <w:bCs/>
          <w:sz w:val="36"/>
          <w:szCs w:val="36"/>
        </w:rPr>
        <w:t xml:space="preserve"> </w:t>
      </w:r>
      <w:r w:rsidR="004F1020">
        <w:rPr>
          <w:b/>
          <w:bCs/>
          <w:sz w:val="36"/>
          <w:szCs w:val="36"/>
        </w:rPr>
        <w:t>4</w:t>
      </w:r>
      <w:r w:rsidRPr="00C05ED0">
        <w:rPr>
          <w:b/>
          <w:bCs/>
          <w:sz w:val="36"/>
          <w:szCs w:val="36"/>
        </w:rPr>
        <w:t xml:space="preserve">: </w:t>
      </w:r>
      <w:del w:id="545" w:author="NIKHIL" w:date="2024-01-12T16:43:00Z">
        <w:r w:rsidRPr="00C05ED0" w:rsidDel="00EA7DB5">
          <w:rPr>
            <w:b/>
            <w:bCs/>
            <w:sz w:val="36"/>
            <w:szCs w:val="36"/>
          </w:rPr>
          <w:delText>Data</w:delText>
        </w:r>
        <w:r w:rsidDel="00EA7DB5">
          <w:rPr>
            <w:b/>
            <w:bCs/>
            <w:sz w:val="36"/>
            <w:szCs w:val="36"/>
          </w:rPr>
          <w:delText xml:space="preserve"> Analysis</w:delText>
        </w:r>
      </w:del>
      <w:ins w:id="546" w:author="NIKHIL" w:date="2024-01-12T16:43:00Z">
        <w:r w:rsidR="00EA7DB5">
          <w:rPr>
            <w:b/>
            <w:bCs/>
            <w:sz w:val="36"/>
            <w:szCs w:val="36"/>
          </w:rPr>
          <w:t xml:space="preserve">Creating DAX measures </w:t>
        </w:r>
      </w:ins>
    </w:p>
    <w:p w14:paraId="3D963236" w14:textId="77777777" w:rsidR="002F0907" w:rsidRDefault="002F0907" w:rsidP="00B654B1">
      <w:pPr>
        <w:spacing w:line="240" w:lineRule="auto"/>
        <w:rPr>
          <w:b/>
          <w:bCs/>
          <w:sz w:val="36"/>
          <w:szCs w:val="36"/>
        </w:rPr>
      </w:pPr>
    </w:p>
    <w:p w14:paraId="01C7D327" w14:textId="2D1FEE3F" w:rsidR="00B654B1" w:rsidDel="00EA7DB5" w:rsidRDefault="00EA7DB5" w:rsidP="00BB5E35">
      <w:pPr>
        <w:spacing w:line="240" w:lineRule="auto"/>
        <w:rPr>
          <w:del w:id="547" w:author="NIKHIL" w:date="2024-01-12T16:44:00Z"/>
          <w:sz w:val="36"/>
          <w:szCs w:val="36"/>
        </w:rPr>
      </w:pPr>
      <w:ins w:id="548" w:author="NIKHIL" w:date="2024-01-12T16:45:00Z">
        <w:r>
          <w:rPr>
            <w:sz w:val="36"/>
            <w:szCs w:val="36"/>
          </w:rPr>
          <w:t>Dax meas</w:t>
        </w:r>
      </w:ins>
      <w:del w:id="549" w:author="NIKHIL" w:date="2024-01-12T16:44:00Z">
        <w:r w:rsidR="00B654B1" w:rsidDel="00EA7DB5">
          <w:rPr>
            <w:sz w:val="36"/>
            <w:szCs w:val="36"/>
          </w:rPr>
          <w:delText xml:space="preserve">This is the most exciting part of our project where we will bring our data to </w:delText>
        </w:r>
        <w:r w:rsidR="009B044B" w:rsidDel="00EA7DB5">
          <w:rPr>
            <w:sz w:val="36"/>
            <w:szCs w:val="36"/>
          </w:rPr>
          <w:delText>life</w:delText>
        </w:r>
        <w:r w:rsidR="00B654B1" w:rsidDel="00EA7DB5">
          <w:rPr>
            <w:sz w:val="36"/>
            <w:szCs w:val="36"/>
          </w:rPr>
          <w:delText xml:space="preserve"> by creating </w:delText>
        </w:r>
        <w:r w:rsidR="009B044B" w:rsidDel="00EA7DB5">
          <w:rPr>
            <w:sz w:val="36"/>
            <w:szCs w:val="36"/>
          </w:rPr>
          <w:delText>visualization</w:delText>
        </w:r>
        <w:r w:rsidR="00B654B1" w:rsidDel="00EA7DB5">
          <w:rPr>
            <w:sz w:val="36"/>
            <w:szCs w:val="36"/>
          </w:rPr>
          <w:delText xml:space="preserve"> elements bar graphs, pie charts slicer elements</w:delText>
        </w:r>
        <w:r w:rsidR="009B044B" w:rsidDel="00EA7DB5">
          <w:rPr>
            <w:sz w:val="36"/>
            <w:szCs w:val="36"/>
          </w:rPr>
          <w:delText>,</w:delText>
        </w:r>
        <w:r w:rsidR="00B654B1" w:rsidDel="00EA7DB5">
          <w:rPr>
            <w:sz w:val="36"/>
            <w:szCs w:val="36"/>
          </w:rPr>
          <w:delText xml:space="preserve"> and timeline elements, by implementing pivot charts.</w:delText>
        </w:r>
      </w:del>
    </w:p>
    <w:p w14:paraId="1BC1CD9C" w14:textId="0291C7E5" w:rsidR="00EA7DB5" w:rsidRDefault="00EA7DB5" w:rsidP="00B654B1">
      <w:pPr>
        <w:spacing w:line="240" w:lineRule="auto"/>
        <w:rPr>
          <w:ins w:id="550" w:author="NIKHIL" w:date="2024-01-12T16:48:00Z"/>
          <w:sz w:val="36"/>
          <w:szCs w:val="36"/>
        </w:rPr>
      </w:pPr>
      <w:ins w:id="551" w:author="NIKHIL" w:date="2024-01-12T16:45:00Z">
        <w:r>
          <w:rPr>
            <w:sz w:val="36"/>
            <w:szCs w:val="36"/>
          </w:rPr>
          <w:t>ures are essential to perform analytical ag</w:t>
        </w:r>
      </w:ins>
      <w:ins w:id="552" w:author="NIKHIL" w:date="2024-01-12T16:46:00Z">
        <w:r>
          <w:rPr>
            <w:sz w:val="36"/>
            <w:szCs w:val="36"/>
          </w:rPr>
          <w:t>g</w:t>
        </w:r>
      </w:ins>
      <w:ins w:id="553" w:author="NIKHIL" w:date="2024-01-12T16:45:00Z">
        <w:r>
          <w:rPr>
            <w:sz w:val="36"/>
            <w:szCs w:val="36"/>
          </w:rPr>
          <w:t>r</w:t>
        </w:r>
      </w:ins>
      <w:ins w:id="554" w:author="NIKHIL" w:date="2024-01-12T16:46:00Z">
        <w:r>
          <w:rPr>
            <w:sz w:val="36"/>
            <w:szCs w:val="36"/>
          </w:rPr>
          <w:t>e</w:t>
        </w:r>
      </w:ins>
      <w:ins w:id="555" w:author="NIKHIL" w:date="2024-01-12T16:45:00Z">
        <w:r>
          <w:rPr>
            <w:sz w:val="36"/>
            <w:szCs w:val="36"/>
          </w:rPr>
          <w:t>gatio</w:t>
        </w:r>
      </w:ins>
      <w:ins w:id="556" w:author="NIKHIL" w:date="2024-01-12T16:46:00Z">
        <w:r>
          <w:rPr>
            <w:sz w:val="36"/>
            <w:szCs w:val="36"/>
          </w:rPr>
          <w:t xml:space="preserve">n on the different </w:t>
        </w:r>
      </w:ins>
      <w:ins w:id="557" w:author="NIKHIL" w:date="2024-01-24T11:21:00Z">
        <w:r w:rsidR="00CF32EC">
          <w:rPr>
            <w:sz w:val="36"/>
            <w:szCs w:val="36"/>
          </w:rPr>
          <w:t>segments</w:t>
        </w:r>
      </w:ins>
      <w:ins w:id="558" w:author="NIKHIL" w:date="2024-01-12T16:46:00Z">
        <w:r>
          <w:rPr>
            <w:sz w:val="36"/>
            <w:szCs w:val="36"/>
          </w:rPr>
          <w:t xml:space="preserve"> of data.  </w:t>
        </w:r>
      </w:ins>
      <w:ins w:id="559" w:author="NIKHIL" w:date="2024-01-12T16:47:00Z">
        <w:r>
          <w:rPr>
            <w:sz w:val="36"/>
            <w:szCs w:val="36"/>
          </w:rPr>
          <w:t>We have</w:t>
        </w:r>
      </w:ins>
      <w:ins w:id="560" w:author="NIKHIL" w:date="2024-01-12T16:48:00Z">
        <w:r>
          <w:rPr>
            <w:sz w:val="36"/>
            <w:szCs w:val="36"/>
          </w:rPr>
          <w:t xml:space="preserve"> created </w:t>
        </w:r>
      </w:ins>
      <w:ins w:id="561" w:author="NIKHIL" w:date="2024-01-24T11:21:00Z">
        <w:r w:rsidR="00CF32EC">
          <w:rPr>
            <w:sz w:val="36"/>
            <w:szCs w:val="36"/>
          </w:rPr>
          <w:t xml:space="preserve">a </w:t>
        </w:r>
      </w:ins>
      <w:ins w:id="562" w:author="NIKHIL" w:date="2024-01-12T16:48:00Z">
        <w:r>
          <w:rPr>
            <w:sz w:val="36"/>
            <w:szCs w:val="36"/>
          </w:rPr>
          <w:t xml:space="preserve">list </w:t>
        </w:r>
        <w:proofErr w:type="gramStart"/>
        <w:r>
          <w:rPr>
            <w:sz w:val="36"/>
            <w:szCs w:val="36"/>
          </w:rPr>
          <w:t>of  DAX</w:t>
        </w:r>
        <w:proofErr w:type="gramEnd"/>
        <w:r>
          <w:rPr>
            <w:sz w:val="36"/>
            <w:szCs w:val="36"/>
          </w:rPr>
          <w:t xml:space="preserve"> measures below</w:t>
        </w:r>
      </w:ins>
    </w:p>
    <w:p w14:paraId="28F2CB13" w14:textId="20B68E96" w:rsidR="00EA7DB5" w:rsidRDefault="00EA7DB5" w:rsidP="00B654B1">
      <w:pPr>
        <w:spacing w:line="240" w:lineRule="auto"/>
        <w:rPr>
          <w:ins w:id="563" w:author="NIKHIL" w:date="2024-01-12T16:51:00Z"/>
          <w:sz w:val="36"/>
          <w:szCs w:val="36"/>
        </w:rPr>
      </w:pPr>
      <w:ins w:id="564" w:author="NIKHIL" w:date="2024-01-12T16:50:00Z">
        <w:r w:rsidRPr="00EA7DB5">
          <w:rPr>
            <w:rFonts w:ascii="Consolas" w:eastAsia="Times New Roman" w:hAnsi="Consolas" w:cs="Times New Roman"/>
            <w:noProof/>
            <w:color w:val="000000"/>
            <w:kern w:val="0"/>
            <w:sz w:val="18"/>
            <w:szCs w:val="18"/>
            <w:lang w:eastAsia="en-IN"/>
            <w14:ligatures w14:val="none"/>
          </w:rPr>
          <w:drawing>
            <wp:inline distT="0" distB="0" distL="0" distR="0" wp14:anchorId="1688D055" wp14:editId="19AD1D6E">
              <wp:extent cx="4191215" cy="349268"/>
              <wp:effectExtent l="0" t="0" r="0" b="0"/>
              <wp:docPr id="1067246818" name="Picture 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067246818" name=""/>
                      <pic:cNvPicPr/>
                    </pic:nvPicPr>
                    <pic:blipFill>
                      <a:blip r:embed="rId8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4191215" cy="349268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05CA6811" w14:textId="5512C602" w:rsidR="00EA7DB5" w:rsidRDefault="00EA7DB5" w:rsidP="00B654B1">
      <w:pPr>
        <w:spacing w:line="240" w:lineRule="auto"/>
        <w:rPr>
          <w:ins w:id="565" w:author="NIKHIL" w:date="2024-01-12T16:45:00Z"/>
          <w:sz w:val="36"/>
          <w:szCs w:val="36"/>
        </w:rPr>
      </w:pPr>
      <w:ins w:id="566" w:author="NIKHIL" w:date="2024-01-12T16:51:00Z">
        <w:r w:rsidRPr="00EA7DB5">
          <w:rPr>
            <w:noProof/>
            <w:sz w:val="36"/>
            <w:szCs w:val="36"/>
          </w:rPr>
          <w:drawing>
            <wp:inline distT="0" distB="0" distL="0" distR="0" wp14:anchorId="4C431191" wp14:editId="4405D585">
              <wp:extent cx="4095961" cy="749339"/>
              <wp:effectExtent l="0" t="0" r="0" b="0"/>
              <wp:docPr id="476442482" name="Picture 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476442482" name=""/>
                      <pic:cNvPicPr/>
                    </pic:nvPicPr>
                    <pic:blipFill>
                      <a:blip r:embed="rId9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4095961" cy="749339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14857092" w14:textId="5518438A" w:rsidR="00B654B1" w:rsidDel="00EA7DB5" w:rsidRDefault="00EA7DB5" w:rsidP="00BB5E35">
      <w:pPr>
        <w:spacing w:line="240" w:lineRule="auto"/>
        <w:rPr>
          <w:del w:id="567" w:author="NIKHIL" w:date="2024-01-12T16:44:00Z"/>
          <w:sz w:val="36"/>
          <w:szCs w:val="36"/>
        </w:rPr>
      </w:pPr>
      <w:ins w:id="568" w:author="NIKHIL" w:date="2024-01-12T16:51:00Z">
        <w:r w:rsidRPr="00EA7DB5">
          <w:rPr>
            <w:noProof/>
            <w:sz w:val="36"/>
            <w:szCs w:val="36"/>
          </w:rPr>
          <w:drawing>
            <wp:inline distT="0" distB="0" distL="0" distR="0" wp14:anchorId="1EE3F3F4" wp14:editId="2A12A3EB">
              <wp:extent cx="4057859" cy="977950"/>
              <wp:effectExtent l="0" t="0" r="0" b="0"/>
              <wp:docPr id="2117456749" name="Picture 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2117456749" name=""/>
                      <pic:cNvPicPr/>
                    </pic:nvPicPr>
                    <pic:blipFill>
                      <a:blip r:embed="rId10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4057859" cy="97795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  <w:del w:id="569" w:author="NIKHIL" w:date="2024-01-12T16:44:00Z">
        <w:r w:rsidR="009B044B" w:rsidDel="00EA7DB5">
          <w:rPr>
            <w:sz w:val="36"/>
            <w:szCs w:val="36"/>
          </w:rPr>
          <w:delText>The selection</w:delText>
        </w:r>
        <w:r w:rsidR="00B654B1" w:rsidDel="00EA7DB5">
          <w:rPr>
            <w:sz w:val="36"/>
            <w:szCs w:val="36"/>
          </w:rPr>
          <w:delText xml:space="preserve"> of appropriate visualization charts is </w:delText>
        </w:r>
        <w:r w:rsidR="009B044B" w:rsidDel="00EA7DB5">
          <w:rPr>
            <w:sz w:val="36"/>
            <w:szCs w:val="36"/>
          </w:rPr>
          <w:delText>a</w:delText>
        </w:r>
        <w:r w:rsidR="00B654B1" w:rsidDel="00EA7DB5">
          <w:rPr>
            <w:sz w:val="36"/>
            <w:szCs w:val="36"/>
          </w:rPr>
          <w:delText xml:space="preserve"> crucial task, it </w:delText>
        </w:r>
        <w:r w:rsidR="0039293B" w:rsidDel="00EA7DB5">
          <w:rPr>
            <w:sz w:val="36"/>
            <w:szCs w:val="36"/>
          </w:rPr>
          <w:delText xml:space="preserve">is </w:delText>
        </w:r>
        <w:r w:rsidR="009B044B" w:rsidDel="00EA7DB5">
          <w:rPr>
            <w:sz w:val="36"/>
            <w:szCs w:val="36"/>
          </w:rPr>
          <w:delText>dependent</w:delText>
        </w:r>
        <w:r w:rsidR="00B654B1" w:rsidDel="00EA7DB5">
          <w:rPr>
            <w:sz w:val="36"/>
            <w:szCs w:val="36"/>
          </w:rPr>
          <w:delText xml:space="preserve"> on the analytical problem statements/ goals tr</w:delText>
        </w:r>
        <w:r w:rsidR="00BB5E35" w:rsidDel="00EA7DB5">
          <w:rPr>
            <w:sz w:val="36"/>
            <w:szCs w:val="36"/>
          </w:rPr>
          <w:delText>y</w:delText>
        </w:r>
        <w:r w:rsidR="00B654B1" w:rsidDel="00EA7DB5">
          <w:rPr>
            <w:sz w:val="36"/>
            <w:szCs w:val="36"/>
          </w:rPr>
          <w:delText>ing to cater</w:delText>
        </w:r>
      </w:del>
    </w:p>
    <w:p w14:paraId="05B6C1B6" w14:textId="77777777" w:rsidR="00EA7DB5" w:rsidRDefault="00EA7DB5" w:rsidP="00B654B1">
      <w:pPr>
        <w:spacing w:line="240" w:lineRule="auto"/>
        <w:rPr>
          <w:ins w:id="570" w:author="NIKHIL" w:date="2024-01-12T16:51:00Z"/>
          <w:sz w:val="36"/>
          <w:szCs w:val="36"/>
        </w:rPr>
      </w:pPr>
    </w:p>
    <w:p w14:paraId="73ADD128" w14:textId="71BF2BC5" w:rsidR="00AB138E" w:rsidDel="00710441" w:rsidRDefault="00710441" w:rsidP="00BB5E35">
      <w:pPr>
        <w:spacing w:line="240" w:lineRule="auto"/>
        <w:rPr>
          <w:del w:id="571" w:author="NIKHIL" w:date="2024-01-12T16:44:00Z"/>
          <w:sz w:val="36"/>
          <w:szCs w:val="36"/>
        </w:rPr>
      </w:pPr>
      <w:ins w:id="572" w:author="NIKHIL" w:date="2024-01-12T16:53:00Z">
        <w:r w:rsidRPr="00710441">
          <w:rPr>
            <w:noProof/>
            <w:sz w:val="36"/>
            <w:szCs w:val="36"/>
          </w:rPr>
          <w:lastRenderedPageBreak/>
          <w:drawing>
            <wp:inline distT="0" distB="0" distL="0" distR="0" wp14:anchorId="4DFF13FC" wp14:editId="4DAE8848">
              <wp:extent cx="4216617" cy="1054154"/>
              <wp:effectExtent l="0" t="0" r="0" b="0"/>
              <wp:docPr id="652442419" name="Picture 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652442419" name=""/>
                      <pic:cNvPicPr/>
                    </pic:nvPicPr>
                    <pic:blipFill>
                      <a:blip r:embed="rId11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4216617" cy="1054154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  <w:del w:id="573" w:author="NIKHIL" w:date="2024-01-12T16:44:00Z">
        <w:r w:rsidR="00AB138E" w:rsidDel="00EA7DB5">
          <w:rPr>
            <w:sz w:val="36"/>
            <w:szCs w:val="36"/>
          </w:rPr>
          <w:delText>In this step, we have created all the pivot tables and respective pivot charts to analyze each business problem individually.</w:delText>
        </w:r>
      </w:del>
    </w:p>
    <w:p w14:paraId="77BC966D" w14:textId="77777777" w:rsidR="00710441" w:rsidRDefault="00710441" w:rsidP="00B654B1">
      <w:pPr>
        <w:spacing w:line="240" w:lineRule="auto"/>
        <w:rPr>
          <w:ins w:id="574" w:author="NIKHIL" w:date="2024-01-12T16:54:00Z"/>
          <w:sz w:val="36"/>
          <w:szCs w:val="36"/>
        </w:rPr>
      </w:pPr>
    </w:p>
    <w:p w14:paraId="623ACB72" w14:textId="60345103" w:rsidR="00710441" w:rsidRDefault="00710441" w:rsidP="00BB5E35">
      <w:pPr>
        <w:spacing w:line="240" w:lineRule="auto"/>
        <w:rPr>
          <w:ins w:id="575" w:author="NIKHIL" w:date="2024-01-12T16:54:00Z"/>
          <w:sz w:val="36"/>
          <w:szCs w:val="36"/>
        </w:rPr>
      </w:pPr>
      <w:ins w:id="576" w:author="NIKHIL" w:date="2024-01-12T16:54:00Z">
        <w:r w:rsidRPr="00710441">
          <w:rPr>
            <w:noProof/>
            <w:sz w:val="36"/>
            <w:szCs w:val="36"/>
          </w:rPr>
          <w:drawing>
            <wp:inline distT="0" distB="0" distL="0" distR="0" wp14:anchorId="5214CEE8" wp14:editId="03528CED">
              <wp:extent cx="4191215" cy="615982"/>
              <wp:effectExtent l="0" t="0" r="0" b="0"/>
              <wp:docPr id="1547267986" name="Picture 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547267986" name=""/>
                      <pic:cNvPicPr/>
                    </pic:nvPicPr>
                    <pic:blipFill>
                      <a:blip r:embed="rId12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4191215" cy="615982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716493B2" w14:textId="5E785902" w:rsidR="00710441" w:rsidRDefault="00710441" w:rsidP="00B654B1">
      <w:pPr>
        <w:spacing w:line="240" w:lineRule="auto"/>
        <w:rPr>
          <w:ins w:id="577" w:author="NIKHIL" w:date="2024-01-12T16:54:00Z"/>
          <w:sz w:val="36"/>
          <w:szCs w:val="36"/>
        </w:rPr>
      </w:pPr>
      <w:ins w:id="578" w:author="NIKHIL" w:date="2024-01-12T16:54:00Z">
        <w:r w:rsidRPr="00710441">
          <w:rPr>
            <w:noProof/>
            <w:sz w:val="36"/>
            <w:szCs w:val="36"/>
          </w:rPr>
          <w:drawing>
            <wp:inline distT="0" distB="0" distL="0" distR="0" wp14:anchorId="49FB7FC3" wp14:editId="5061341B">
              <wp:extent cx="4216617" cy="539778"/>
              <wp:effectExtent l="0" t="0" r="0" b="0"/>
              <wp:docPr id="1261248326" name="Picture 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261248326" name=""/>
                      <pic:cNvPicPr/>
                    </pic:nvPicPr>
                    <pic:blipFill>
                      <a:blip r:embed="rId13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4216617" cy="539778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45429192" w14:textId="762E4DF8" w:rsidR="00710441" w:rsidRDefault="00710441" w:rsidP="00B654B1">
      <w:pPr>
        <w:spacing w:line="240" w:lineRule="auto"/>
        <w:rPr>
          <w:ins w:id="579" w:author="NIKHIL" w:date="2024-01-12T16:55:00Z"/>
          <w:sz w:val="36"/>
          <w:szCs w:val="36"/>
        </w:rPr>
      </w:pPr>
      <w:ins w:id="580" w:author="NIKHIL" w:date="2024-01-12T16:55:00Z">
        <w:r w:rsidRPr="00710441">
          <w:rPr>
            <w:noProof/>
            <w:sz w:val="36"/>
            <w:szCs w:val="36"/>
          </w:rPr>
          <w:drawing>
            <wp:inline distT="0" distB="0" distL="0" distR="0" wp14:anchorId="697218E1" wp14:editId="59315E42">
              <wp:extent cx="4197566" cy="476274"/>
              <wp:effectExtent l="0" t="0" r="0" b="0"/>
              <wp:docPr id="2024026615" name="Picture 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2024026615" name=""/>
                      <pic:cNvPicPr/>
                    </pic:nvPicPr>
                    <pic:blipFill>
                      <a:blip r:embed="rId14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4197566" cy="476274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5B587F9C" w14:textId="5DE240C2" w:rsidR="00710441" w:rsidRDefault="00710441" w:rsidP="00B654B1">
      <w:pPr>
        <w:spacing w:line="240" w:lineRule="auto"/>
        <w:rPr>
          <w:ins w:id="581" w:author="NIKHIL" w:date="2024-01-12T16:53:00Z"/>
          <w:sz w:val="36"/>
          <w:szCs w:val="36"/>
        </w:rPr>
      </w:pPr>
      <w:ins w:id="582" w:author="NIKHIL" w:date="2024-01-12T16:56:00Z">
        <w:r w:rsidRPr="00710441">
          <w:rPr>
            <w:noProof/>
            <w:sz w:val="36"/>
            <w:szCs w:val="36"/>
          </w:rPr>
          <w:drawing>
            <wp:inline distT="0" distB="0" distL="0" distR="0" wp14:anchorId="4BDB3169" wp14:editId="3303684E">
              <wp:extent cx="4191215" cy="501676"/>
              <wp:effectExtent l="0" t="0" r="0" b="0"/>
              <wp:docPr id="37441499" name="Picture 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37441499" name=""/>
                      <pic:cNvPicPr/>
                    </pic:nvPicPr>
                    <pic:blipFill>
                      <a:blip r:embed="rId15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4191215" cy="501676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6A6AAD61" w14:textId="4492B65A" w:rsidR="00AB138E" w:rsidRDefault="00710441" w:rsidP="00BB5E35">
      <w:pPr>
        <w:spacing w:line="240" w:lineRule="auto"/>
        <w:rPr>
          <w:ins w:id="583" w:author="NIKHIL" w:date="2024-01-12T16:56:00Z"/>
          <w:b/>
          <w:bCs/>
          <w:sz w:val="36"/>
          <w:szCs w:val="36"/>
        </w:rPr>
      </w:pPr>
      <w:ins w:id="584" w:author="NIKHIL" w:date="2024-01-12T16:56:00Z">
        <w:r w:rsidRPr="00710441">
          <w:rPr>
            <w:b/>
            <w:bCs/>
            <w:noProof/>
            <w:sz w:val="36"/>
            <w:szCs w:val="36"/>
          </w:rPr>
          <w:drawing>
            <wp:inline distT="0" distB="0" distL="0" distR="0" wp14:anchorId="4B6A6CE4" wp14:editId="1FE032E8">
              <wp:extent cx="4230547" cy="482600"/>
              <wp:effectExtent l="0" t="0" r="0" b="0"/>
              <wp:docPr id="969298815" name="Picture 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969298815" name=""/>
                      <pic:cNvPicPr/>
                    </pic:nvPicPr>
                    <pic:blipFill>
                      <a:blip r:embed="rId16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4233224" cy="48290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6370E274" w14:textId="7371EB10" w:rsidR="00710441" w:rsidRDefault="00710441" w:rsidP="00BB5E35">
      <w:pPr>
        <w:spacing w:line="240" w:lineRule="auto"/>
        <w:rPr>
          <w:ins w:id="585" w:author="NIKHIL" w:date="2024-01-12T16:57:00Z"/>
          <w:b/>
          <w:bCs/>
          <w:sz w:val="36"/>
          <w:szCs w:val="36"/>
        </w:rPr>
      </w:pPr>
      <w:ins w:id="586" w:author="NIKHIL" w:date="2024-01-12T16:56:00Z">
        <w:r w:rsidRPr="00710441">
          <w:rPr>
            <w:b/>
            <w:bCs/>
            <w:noProof/>
            <w:sz w:val="36"/>
            <w:szCs w:val="36"/>
          </w:rPr>
          <w:drawing>
            <wp:inline distT="0" distB="0" distL="0" distR="0" wp14:anchorId="7453CBE8" wp14:editId="53C2BE31">
              <wp:extent cx="4236334" cy="482600"/>
              <wp:effectExtent l="0" t="0" r="0" b="0"/>
              <wp:docPr id="2025169242" name="Picture 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2025169242" name=""/>
                      <pic:cNvPicPr/>
                    </pic:nvPicPr>
                    <pic:blipFill>
                      <a:blip r:embed="rId17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4239933" cy="48301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7947A6E7" w14:textId="273FCA0F" w:rsidR="00710441" w:rsidRDefault="00710441" w:rsidP="00BB5E35">
      <w:pPr>
        <w:spacing w:line="240" w:lineRule="auto"/>
        <w:rPr>
          <w:ins w:id="587" w:author="NIKHIL" w:date="2024-01-12T16:57:00Z"/>
          <w:b/>
          <w:bCs/>
          <w:sz w:val="36"/>
          <w:szCs w:val="36"/>
        </w:rPr>
      </w:pPr>
      <w:ins w:id="588" w:author="NIKHIL" w:date="2024-01-12T16:57:00Z">
        <w:r w:rsidRPr="00710441">
          <w:rPr>
            <w:b/>
            <w:bCs/>
            <w:noProof/>
            <w:sz w:val="36"/>
            <w:szCs w:val="36"/>
          </w:rPr>
          <w:drawing>
            <wp:inline distT="0" distB="0" distL="0" distR="0" wp14:anchorId="55375A5B" wp14:editId="39EC2862">
              <wp:extent cx="4230370" cy="520700"/>
              <wp:effectExtent l="0" t="0" r="0" b="0"/>
              <wp:docPr id="1258717905" name="Picture 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258717905" name=""/>
                      <pic:cNvPicPr/>
                    </pic:nvPicPr>
                    <pic:blipFill>
                      <a:blip r:embed="rId18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4233441" cy="521078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0CC889AA" w14:textId="75E287B2" w:rsidR="00710441" w:rsidRDefault="00710441" w:rsidP="00BB5E35">
      <w:pPr>
        <w:spacing w:line="240" w:lineRule="auto"/>
        <w:rPr>
          <w:ins w:id="589" w:author="NIKHIL" w:date="2024-01-12T16:58:00Z"/>
          <w:b/>
          <w:bCs/>
          <w:sz w:val="36"/>
          <w:szCs w:val="36"/>
        </w:rPr>
      </w:pPr>
      <w:ins w:id="590" w:author="NIKHIL" w:date="2024-01-12T16:57:00Z">
        <w:r w:rsidRPr="00710441">
          <w:rPr>
            <w:b/>
            <w:bCs/>
            <w:noProof/>
            <w:sz w:val="36"/>
            <w:szCs w:val="36"/>
          </w:rPr>
          <w:drawing>
            <wp:inline distT="0" distB="0" distL="0" distR="0" wp14:anchorId="0E7CA6B6" wp14:editId="6C973C3D">
              <wp:extent cx="4216400" cy="463550"/>
              <wp:effectExtent l="0" t="0" r="0" b="0"/>
              <wp:docPr id="1772157728" name="Picture 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772157728" name=""/>
                      <pic:cNvPicPr/>
                    </pic:nvPicPr>
                    <pic:blipFill>
                      <a:blip r:embed="rId19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4218265" cy="46375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26A6B1B3" w14:textId="09C192D7" w:rsidR="00710441" w:rsidRDefault="00710441" w:rsidP="00BB5E35">
      <w:pPr>
        <w:spacing w:line="240" w:lineRule="auto"/>
        <w:rPr>
          <w:ins w:id="591" w:author="NIKHIL" w:date="2024-01-12T16:58:00Z"/>
          <w:b/>
          <w:bCs/>
          <w:sz w:val="36"/>
          <w:szCs w:val="36"/>
        </w:rPr>
      </w:pPr>
      <w:ins w:id="592" w:author="NIKHIL" w:date="2024-01-12T16:58:00Z">
        <w:r w:rsidRPr="00710441">
          <w:rPr>
            <w:b/>
            <w:bCs/>
            <w:noProof/>
            <w:sz w:val="36"/>
            <w:szCs w:val="36"/>
          </w:rPr>
          <w:drawing>
            <wp:inline distT="0" distB="0" distL="0" distR="0" wp14:anchorId="622AF9DA" wp14:editId="25BFFF6E">
              <wp:extent cx="4197566" cy="463574"/>
              <wp:effectExtent l="0" t="0" r="0" b="0"/>
              <wp:docPr id="536315491" name="Picture 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536315491" name=""/>
                      <pic:cNvPicPr/>
                    </pic:nvPicPr>
                    <pic:blipFill>
                      <a:blip r:embed="rId20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4197566" cy="463574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242BAB53" w14:textId="66B478B9" w:rsidR="00710441" w:rsidRDefault="00710441" w:rsidP="00BB5E35">
      <w:pPr>
        <w:spacing w:line="240" w:lineRule="auto"/>
        <w:rPr>
          <w:ins w:id="593" w:author="NIKHIL" w:date="2024-01-12T16:59:00Z"/>
          <w:b/>
          <w:bCs/>
          <w:sz w:val="36"/>
          <w:szCs w:val="36"/>
        </w:rPr>
      </w:pPr>
      <w:ins w:id="594" w:author="NIKHIL" w:date="2024-01-12T16:58:00Z">
        <w:r w:rsidRPr="00710441">
          <w:rPr>
            <w:b/>
            <w:bCs/>
            <w:noProof/>
            <w:sz w:val="36"/>
            <w:szCs w:val="36"/>
          </w:rPr>
          <w:drawing>
            <wp:inline distT="0" distB="0" distL="0" distR="0" wp14:anchorId="34884AF8" wp14:editId="6BB0DCF0">
              <wp:extent cx="4159464" cy="444523"/>
              <wp:effectExtent l="0" t="0" r="0" b="0"/>
              <wp:docPr id="260022328" name="Picture 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260022328" name=""/>
                      <pic:cNvPicPr/>
                    </pic:nvPicPr>
                    <pic:blipFill>
                      <a:blip r:embed="rId21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4159464" cy="444523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6CDC43DC" w14:textId="2AE40279" w:rsidR="00710441" w:rsidRDefault="00710441" w:rsidP="00BB5E35">
      <w:pPr>
        <w:spacing w:line="240" w:lineRule="auto"/>
        <w:rPr>
          <w:ins w:id="595" w:author="NIKHIL" w:date="2024-01-12T16:59:00Z"/>
          <w:b/>
          <w:bCs/>
          <w:sz w:val="36"/>
          <w:szCs w:val="36"/>
        </w:rPr>
      </w:pPr>
      <w:ins w:id="596" w:author="NIKHIL" w:date="2024-01-12T16:59:00Z">
        <w:r w:rsidRPr="00710441">
          <w:rPr>
            <w:b/>
            <w:bCs/>
            <w:noProof/>
            <w:sz w:val="36"/>
            <w:szCs w:val="36"/>
          </w:rPr>
          <w:drawing>
            <wp:inline distT="0" distB="0" distL="0" distR="0" wp14:anchorId="083FA049" wp14:editId="05779148">
              <wp:extent cx="4197350" cy="501578"/>
              <wp:effectExtent l="0" t="0" r="0" b="0"/>
              <wp:docPr id="2117428436" name="Picture 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2117428436" name=""/>
                      <pic:cNvPicPr/>
                    </pic:nvPicPr>
                    <pic:blipFill>
                      <a:blip r:embed="rId22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4223178" cy="504664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406985FF" w14:textId="16003FC8" w:rsidR="00710441" w:rsidRDefault="00710441" w:rsidP="00BB5E35">
      <w:pPr>
        <w:spacing w:line="240" w:lineRule="auto"/>
        <w:rPr>
          <w:ins w:id="597" w:author="NIKHIL" w:date="2024-01-12T17:00:00Z"/>
          <w:b/>
          <w:bCs/>
          <w:sz w:val="36"/>
          <w:szCs w:val="36"/>
        </w:rPr>
      </w:pPr>
      <w:ins w:id="598" w:author="NIKHIL" w:date="2024-01-12T16:59:00Z">
        <w:r w:rsidRPr="00710441">
          <w:rPr>
            <w:b/>
            <w:bCs/>
            <w:noProof/>
            <w:sz w:val="36"/>
            <w:szCs w:val="36"/>
          </w:rPr>
          <w:drawing>
            <wp:inline distT="0" distB="0" distL="0" distR="0" wp14:anchorId="229B8FBC" wp14:editId="44E5DBFD">
              <wp:extent cx="5143764" cy="425472"/>
              <wp:effectExtent l="0" t="0" r="0" b="0"/>
              <wp:docPr id="646793965" name="Picture 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646793965" name=""/>
                      <pic:cNvPicPr/>
                    </pic:nvPicPr>
                    <pic:blipFill>
                      <a:blip r:embed="rId23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143764" cy="425472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27D7995D" w14:textId="1B634C82" w:rsidR="00710441" w:rsidRDefault="00710441" w:rsidP="00BB5E35">
      <w:pPr>
        <w:spacing w:line="240" w:lineRule="auto"/>
        <w:rPr>
          <w:ins w:id="599" w:author="NIKHIL" w:date="2024-01-12T17:00:00Z"/>
          <w:b/>
          <w:bCs/>
          <w:sz w:val="36"/>
          <w:szCs w:val="36"/>
        </w:rPr>
      </w:pPr>
      <w:ins w:id="600" w:author="NIKHIL" w:date="2024-01-12T17:00:00Z">
        <w:r w:rsidRPr="00710441">
          <w:rPr>
            <w:b/>
            <w:bCs/>
            <w:noProof/>
            <w:sz w:val="36"/>
            <w:szCs w:val="36"/>
          </w:rPr>
          <w:drawing>
            <wp:inline distT="0" distB="0" distL="0" distR="0" wp14:anchorId="4B7AD664" wp14:editId="427F98E3">
              <wp:extent cx="4140413" cy="463574"/>
              <wp:effectExtent l="0" t="0" r="0" b="0"/>
              <wp:docPr id="965524582" name="Picture 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965524582" name=""/>
                      <pic:cNvPicPr/>
                    </pic:nvPicPr>
                    <pic:blipFill>
                      <a:blip r:embed="rId24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4140413" cy="463574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3BD5D36E" w14:textId="58429EC8" w:rsidR="00710441" w:rsidRDefault="00710441" w:rsidP="00BB5E35">
      <w:pPr>
        <w:spacing w:line="240" w:lineRule="auto"/>
        <w:rPr>
          <w:ins w:id="601" w:author="NIKHIL" w:date="2024-01-12T17:00:00Z"/>
          <w:b/>
          <w:bCs/>
          <w:sz w:val="36"/>
          <w:szCs w:val="36"/>
        </w:rPr>
      </w:pPr>
      <w:ins w:id="602" w:author="NIKHIL" w:date="2024-01-12T17:00:00Z">
        <w:r w:rsidRPr="00710441">
          <w:rPr>
            <w:b/>
            <w:bCs/>
            <w:noProof/>
            <w:sz w:val="36"/>
            <w:szCs w:val="36"/>
          </w:rPr>
          <w:lastRenderedPageBreak/>
          <w:drawing>
            <wp:inline distT="0" distB="0" distL="0" distR="0" wp14:anchorId="0ED2507A" wp14:editId="3566086D">
              <wp:extent cx="4121362" cy="463574"/>
              <wp:effectExtent l="0" t="0" r="0" b="0"/>
              <wp:docPr id="1126815324" name="Picture 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126815324" name=""/>
                      <pic:cNvPicPr/>
                    </pic:nvPicPr>
                    <pic:blipFill>
                      <a:blip r:embed="rId25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4121362" cy="463574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434650DA" w14:textId="77777777" w:rsidR="00710441" w:rsidRDefault="00710441" w:rsidP="00BB5E35">
      <w:pPr>
        <w:spacing w:line="240" w:lineRule="auto"/>
        <w:rPr>
          <w:b/>
          <w:bCs/>
          <w:sz w:val="36"/>
          <w:szCs w:val="36"/>
        </w:rPr>
      </w:pPr>
    </w:p>
    <w:p w14:paraId="434FDE09" w14:textId="2C4FB4B2" w:rsidR="00AB138E" w:rsidRDefault="00AB138E" w:rsidP="00BB5E35">
      <w:pPr>
        <w:spacing w:line="240" w:lineRule="auto"/>
        <w:rPr>
          <w:ins w:id="603" w:author="NIKHIL" w:date="2024-01-12T17:06:00Z"/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Step</w:t>
      </w:r>
      <w:r w:rsidR="004A68AF">
        <w:rPr>
          <w:b/>
          <w:bCs/>
          <w:sz w:val="36"/>
          <w:szCs w:val="36"/>
        </w:rPr>
        <w:t xml:space="preserve"> </w:t>
      </w:r>
      <w:r w:rsidR="004F1020">
        <w:rPr>
          <w:b/>
          <w:bCs/>
          <w:sz w:val="36"/>
          <w:szCs w:val="36"/>
        </w:rPr>
        <w:t>5</w:t>
      </w:r>
      <w:r w:rsidR="004A68AF">
        <w:rPr>
          <w:b/>
          <w:bCs/>
          <w:sz w:val="36"/>
          <w:szCs w:val="36"/>
        </w:rPr>
        <w:t>:</w:t>
      </w:r>
      <w:r>
        <w:rPr>
          <w:b/>
          <w:bCs/>
          <w:sz w:val="36"/>
          <w:szCs w:val="36"/>
        </w:rPr>
        <w:t xml:space="preserve"> </w:t>
      </w:r>
      <w:ins w:id="604" w:author="NIKHIL" w:date="2024-01-12T17:07:00Z">
        <w:r w:rsidR="006C5F15">
          <w:rPr>
            <w:b/>
            <w:bCs/>
            <w:sz w:val="36"/>
            <w:szCs w:val="36"/>
          </w:rPr>
          <w:t>Data Visualizations / Dashboarding</w:t>
        </w:r>
        <w:r w:rsidR="006C5F15" w:rsidDel="006C5F15">
          <w:rPr>
            <w:b/>
            <w:bCs/>
            <w:sz w:val="36"/>
            <w:szCs w:val="36"/>
          </w:rPr>
          <w:t xml:space="preserve"> </w:t>
        </w:r>
        <w:r w:rsidR="006C5F15">
          <w:rPr>
            <w:b/>
            <w:bCs/>
            <w:sz w:val="36"/>
            <w:szCs w:val="36"/>
          </w:rPr>
          <w:t xml:space="preserve"> </w:t>
        </w:r>
      </w:ins>
      <w:del w:id="605" w:author="NIKHIL" w:date="2024-01-12T17:07:00Z">
        <w:r w:rsidDel="006C5F15">
          <w:rPr>
            <w:b/>
            <w:bCs/>
            <w:sz w:val="36"/>
            <w:szCs w:val="36"/>
          </w:rPr>
          <w:delText>Analysis Validation</w:delText>
        </w:r>
      </w:del>
    </w:p>
    <w:p w14:paraId="2D23DD82" w14:textId="77777777" w:rsidR="006C5F15" w:rsidRDefault="006C5F15" w:rsidP="00BB5E35">
      <w:pPr>
        <w:spacing w:line="240" w:lineRule="auto"/>
        <w:rPr>
          <w:b/>
          <w:bCs/>
          <w:sz w:val="36"/>
          <w:szCs w:val="36"/>
        </w:rPr>
      </w:pPr>
    </w:p>
    <w:p w14:paraId="3264F41C" w14:textId="7A9E5C88" w:rsidR="006C5F15" w:rsidRPr="006C5F15" w:rsidRDefault="006C5F15" w:rsidP="006C5F15">
      <w:pPr>
        <w:shd w:val="clear" w:color="auto" w:fill="FFFFFF"/>
        <w:spacing w:after="100" w:afterAutospacing="1"/>
        <w:jc w:val="both"/>
        <w:rPr>
          <w:ins w:id="606" w:author="NIKHIL" w:date="2024-01-12T17:06:00Z"/>
          <w:rFonts w:cstheme="minorHAnsi"/>
          <w:color w:val="131022"/>
          <w:sz w:val="36"/>
          <w:szCs w:val="36"/>
          <w:rPrChange w:id="607" w:author="NIKHIL" w:date="2024-01-12T17:06:00Z">
            <w:rPr>
              <w:ins w:id="608" w:author="NIKHIL" w:date="2024-01-12T17:06:00Z"/>
              <w:rFonts w:ascii="Arial" w:hAnsi="Arial" w:cs="Arial"/>
              <w:color w:val="131022"/>
              <w:sz w:val="28"/>
              <w:szCs w:val="28"/>
            </w:rPr>
          </w:rPrChange>
        </w:rPr>
      </w:pPr>
      <w:ins w:id="609" w:author="NIKHIL" w:date="2024-01-12T17:06:00Z">
        <w:r w:rsidRPr="006C5F15">
          <w:rPr>
            <w:rFonts w:cstheme="minorHAnsi"/>
            <w:color w:val="131022"/>
            <w:sz w:val="36"/>
            <w:szCs w:val="36"/>
            <w:rPrChange w:id="610" w:author="NIKHIL" w:date="2024-01-12T17:06:00Z">
              <w:rPr>
                <w:rFonts w:ascii="Arial" w:hAnsi="Arial" w:cs="Arial"/>
                <w:color w:val="131022"/>
                <w:sz w:val="28"/>
                <w:szCs w:val="28"/>
              </w:rPr>
            </w:rPrChange>
          </w:rPr>
          <w:t xml:space="preserve">This is the most significant step where we bring our data live by creating a dynamic and interactive dashboard. For data </w:t>
        </w:r>
      </w:ins>
      <w:ins w:id="611" w:author="NIKHIL" w:date="2024-01-24T11:21:00Z">
        <w:r w:rsidR="00CF32EC">
          <w:rPr>
            <w:rFonts w:cstheme="minorHAnsi"/>
            <w:color w:val="131022"/>
            <w:sz w:val="36"/>
            <w:szCs w:val="36"/>
          </w:rPr>
          <w:t>visualization</w:t>
        </w:r>
      </w:ins>
      <w:ins w:id="612" w:author="NIKHIL" w:date="2024-01-12T17:06:00Z">
        <w:r w:rsidRPr="006C5F15">
          <w:rPr>
            <w:rFonts w:cstheme="minorHAnsi"/>
            <w:color w:val="131022"/>
            <w:sz w:val="36"/>
            <w:szCs w:val="36"/>
            <w:rPrChange w:id="613" w:author="NIKHIL" w:date="2024-01-12T17:06:00Z">
              <w:rPr>
                <w:rFonts w:ascii="Arial" w:hAnsi="Arial" w:cs="Arial"/>
                <w:color w:val="131022"/>
                <w:sz w:val="28"/>
                <w:szCs w:val="28"/>
              </w:rPr>
            </w:rPrChange>
          </w:rPr>
          <w:t xml:space="preserve">, we used the MS Power BI tool. </w:t>
        </w:r>
      </w:ins>
    </w:p>
    <w:p w14:paraId="65F59EED" w14:textId="77777777" w:rsidR="006C5F15" w:rsidRPr="006C5F15" w:rsidRDefault="006C5F15" w:rsidP="006C5F15">
      <w:pPr>
        <w:shd w:val="clear" w:color="auto" w:fill="FFFFFF"/>
        <w:spacing w:after="100" w:afterAutospacing="1"/>
        <w:jc w:val="both"/>
        <w:rPr>
          <w:ins w:id="614" w:author="NIKHIL" w:date="2024-01-12T17:06:00Z"/>
          <w:rFonts w:cstheme="minorHAnsi"/>
          <w:color w:val="131022"/>
          <w:sz w:val="36"/>
          <w:szCs w:val="36"/>
          <w:rPrChange w:id="615" w:author="NIKHIL" w:date="2024-01-12T17:06:00Z">
            <w:rPr>
              <w:ins w:id="616" w:author="NIKHIL" w:date="2024-01-12T17:06:00Z"/>
              <w:rFonts w:ascii="Arial" w:hAnsi="Arial" w:cs="Arial"/>
              <w:color w:val="131022"/>
              <w:sz w:val="28"/>
              <w:szCs w:val="28"/>
            </w:rPr>
          </w:rPrChange>
        </w:rPr>
      </w:pPr>
      <w:ins w:id="617" w:author="NIKHIL" w:date="2024-01-12T17:06:00Z">
        <w:r w:rsidRPr="006C5F15">
          <w:rPr>
            <w:rFonts w:cstheme="minorHAnsi"/>
            <w:color w:val="131022"/>
            <w:sz w:val="36"/>
            <w:szCs w:val="36"/>
            <w:rPrChange w:id="618" w:author="NIKHIL" w:date="2024-01-12T17:06:00Z">
              <w:rPr>
                <w:rFonts w:ascii="Arial" w:hAnsi="Arial" w:cs="Arial"/>
                <w:color w:val="131022"/>
                <w:sz w:val="28"/>
                <w:szCs w:val="28"/>
              </w:rPr>
            </w:rPrChange>
          </w:rPr>
          <w:t>As we had provided a mock-up dashboard, we have considered it for reference, specifically to choose visual needs to be included.</w:t>
        </w:r>
      </w:ins>
    </w:p>
    <w:p w14:paraId="1ADEE941" w14:textId="77777777" w:rsidR="006C5F15" w:rsidRPr="006C5F15" w:rsidRDefault="006C5F15" w:rsidP="006C5F15">
      <w:pPr>
        <w:shd w:val="clear" w:color="auto" w:fill="FFFFFF"/>
        <w:spacing w:after="100" w:afterAutospacing="1"/>
        <w:jc w:val="both"/>
        <w:rPr>
          <w:ins w:id="619" w:author="NIKHIL" w:date="2024-01-12T17:06:00Z"/>
          <w:rFonts w:cstheme="minorHAnsi"/>
          <w:color w:val="131022"/>
          <w:sz w:val="36"/>
          <w:szCs w:val="36"/>
          <w:shd w:val="clear" w:color="auto" w:fill="FFFFFF"/>
          <w:rPrChange w:id="620" w:author="NIKHIL" w:date="2024-01-12T17:06:00Z">
            <w:rPr>
              <w:ins w:id="621" w:author="NIKHIL" w:date="2024-01-12T17:06:00Z"/>
              <w:rFonts w:ascii="Arial" w:hAnsi="Arial" w:cs="Arial"/>
              <w:color w:val="131022"/>
              <w:sz w:val="28"/>
              <w:szCs w:val="28"/>
              <w:shd w:val="clear" w:color="auto" w:fill="FFFFFF"/>
            </w:rPr>
          </w:rPrChange>
        </w:rPr>
      </w:pPr>
      <w:ins w:id="622" w:author="NIKHIL" w:date="2024-01-12T17:06:00Z">
        <w:r w:rsidRPr="006C5F15">
          <w:rPr>
            <w:rFonts w:cstheme="minorHAnsi"/>
            <w:color w:val="131022"/>
            <w:sz w:val="36"/>
            <w:szCs w:val="36"/>
            <w:shd w:val="clear" w:color="auto" w:fill="FFFFFF"/>
            <w:rPrChange w:id="623" w:author="NIKHIL" w:date="2024-01-12T17:06:00Z">
              <w:rPr>
                <w:rFonts w:ascii="Arial" w:hAnsi="Arial" w:cs="Arial"/>
                <w:color w:val="131022"/>
                <w:sz w:val="28"/>
                <w:szCs w:val="28"/>
                <w:shd w:val="clear" w:color="auto" w:fill="FFFFFF"/>
              </w:rPr>
            </w:rPrChange>
          </w:rPr>
          <w:t xml:space="preserve">The dashboard is built with the assumption that the intended end consumers of the dashboard are managerial-level people and stakeholders. Therefore, it contains less low-level details and more conclusion-based data representation. </w:t>
        </w:r>
      </w:ins>
    </w:p>
    <w:p w14:paraId="302E4F6D" w14:textId="592B1AC7" w:rsidR="005525B5" w:rsidDel="006C5F15" w:rsidRDefault="00AB138E" w:rsidP="00BB5E35">
      <w:pPr>
        <w:spacing w:line="240" w:lineRule="auto"/>
        <w:rPr>
          <w:del w:id="624" w:author="NIKHIL" w:date="2024-01-12T17:06:00Z"/>
          <w:sz w:val="36"/>
          <w:szCs w:val="36"/>
        </w:rPr>
      </w:pPr>
      <w:del w:id="625" w:author="NIKHIL" w:date="2024-01-12T17:06:00Z">
        <w:r w:rsidRPr="007557BB" w:rsidDel="006C5F15">
          <w:rPr>
            <w:sz w:val="36"/>
            <w:szCs w:val="36"/>
          </w:rPr>
          <w:delText>In this step, we have cross-checked all the analytical values, and the chart outputs whether they are providing correct values</w:delText>
        </w:r>
        <w:r w:rsidR="007557BB" w:rsidRPr="007557BB" w:rsidDel="006C5F15">
          <w:rPr>
            <w:sz w:val="36"/>
            <w:szCs w:val="36"/>
          </w:rPr>
          <w:delText xml:space="preserve"> or not</w:delText>
        </w:r>
        <w:r w:rsidRPr="007557BB" w:rsidDel="006C5F15">
          <w:rPr>
            <w:sz w:val="36"/>
            <w:szCs w:val="36"/>
          </w:rPr>
          <w:delText xml:space="preserve">. </w:delText>
        </w:r>
      </w:del>
    </w:p>
    <w:p w14:paraId="25367F55" w14:textId="0324B5F4" w:rsidR="00AB138E" w:rsidRPr="007557BB" w:rsidDel="006C5F15" w:rsidRDefault="00AB138E" w:rsidP="00BB5E35">
      <w:pPr>
        <w:spacing w:line="240" w:lineRule="auto"/>
        <w:rPr>
          <w:del w:id="626" w:author="NIKHIL" w:date="2024-01-12T17:06:00Z"/>
          <w:sz w:val="36"/>
          <w:szCs w:val="36"/>
        </w:rPr>
      </w:pPr>
      <w:del w:id="627" w:author="NIKHIL" w:date="2024-01-12T17:06:00Z">
        <w:r w:rsidRPr="007557BB" w:rsidDel="006C5F15">
          <w:rPr>
            <w:sz w:val="36"/>
            <w:szCs w:val="36"/>
          </w:rPr>
          <w:delText>To perform validation</w:delText>
        </w:r>
        <w:r w:rsidR="007557BB" w:rsidRPr="007557BB" w:rsidDel="006C5F15">
          <w:rPr>
            <w:sz w:val="36"/>
            <w:szCs w:val="36"/>
          </w:rPr>
          <w:delText>, we used an MS SQL server and MS SQL management Studios, in which we imported the source data file and created a database, we fired a couple of SQL queries to match the queries’ output values with the charts’ values.</w:delText>
        </w:r>
      </w:del>
    </w:p>
    <w:p w14:paraId="183F1566" w14:textId="77777777" w:rsidR="007557BB" w:rsidRDefault="00B654B1" w:rsidP="00BB5E35">
      <w:pPr>
        <w:spacing w:line="240" w:lineRule="auto"/>
        <w:rPr>
          <w:rFonts w:cstheme="minorHAnsi"/>
          <w:color w:val="222222"/>
          <w:sz w:val="36"/>
          <w:szCs w:val="36"/>
        </w:rPr>
      </w:pPr>
      <w:del w:id="628" w:author="NIKHIL" w:date="2024-01-24T11:36:00Z">
        <w:r w:rsidDel="00B13B59">
          <w:rPr>
            <w:rFonts w:cstheme="minorHAnsi"/>
            <w:color w:val="222222"/>
            <w:sz w:val="36"/>
            <w:szCs w:val="36"/>
          </w:rPr>
          <w:delText xml:space="preserve"> </w:delText>
        </w:r>
      </w:del>
    </w:p>
    <w:p w14:paraId="4C097D99" w14:textId="19879FBA" w:rsidR="00EE74A8" w:rsidRDefault="00EE74A8" w:rsidP="00EE74A8">
      <w:pPr>
        <w:spacing w:line="240" w:lineRule="auto"/>
        <w:rPr>
          <w:ins w:id="629" w:author="NIKHIL" w:date="2024-01-24T11:35:00Z"/>
          <w:b/>
          <w:bCs/>
          <w:sz w:val="36"/>
          <w:szCs w:val="36"/>
        </w:rPr>
      </w:pPr>
      <w:ins w:id="630" w:author="NIKHIL" w:date="2024-01-24T11:35:00Z">
        <w:r>
          <w:rPr>
            <w:b/>
            <w:bCs/>
            <w:sz w:val="36"/>
            <w:szCs w:val="36"/>
          </w:rPr>
          <w:t xml:space="preserve">Step </w:t>
        </w:r>
      </w:ins>
      <w:ins w:id="631" w:author="NIKHIL" w:date="2024-01-24T11:36:00Z">
        <w:r>
          <w:rPr>
            <w:b/>
            <w:bCs/>
            <w:sz w:val="36"/>
            <w:szCs w:val="36"/>
          </w:rPr>
          <w:t>6</w:t>
        </w:r>
      </w:ins>
      <w:ins w:id="632" w:author="NIKHIL" w:date="2024-01-24T11:35:00Z">
        <w:r>
          <w:rPr>
            <w:b/>
            <w:bCs/>
            <w:sz w:val="36"/>
            <w:szCs w:val="36"/>
          </w:rPr>
          <w:t>:</w:t>
        </w:r>
      </w:ins>
      <w:ins w:id="633" w:author="NIKHIL" w:date="2024-01-24T11:36:00Z">
        <w:r w:rsidR="00A7006F">
          <w:rPr>
            <w:b/>
            <w:bCs/>
            <w:sz w:val="36"/>
            <w:szCs w:val="36"/>
          </w:rPr>
          <w:t xml:space="preserve"> Analysis</w:t>
        </w:r>
      </w:ins>
      <w:ins w:id="634" w:author="NIKHIL" w:date="2024-01-24T11:35:00Z">
        <w:r>
          <w:rPr>
            <w:b/>
            <w:bCs/>
            <w:sz w:val="36"/>
            <w:szCs w:val="36"/>
          </w:rPr>
          <w:t xml:space="preserve"> </w:t>
        </w:r>
      </w:ins>
      <w:ins w:id="635" w:author="NIKHIL" w:date="2024-01-24T11:36:00Z">
        <w:r>
          <w:rPr>
            <w:b/>
            <w:bCs/>
            <w:sz w:val="36"/>
            <w:szCs w:val="36"/>
          </w:rPr>
          <w:t>Validation</w:t>
        </w:r>
      </w:ins>
      <w:ins w:id="636" w:author="NIKHIL" w:date="2024-01-24T11:35:00Z">
        <w:r w:rsidDel="006C5F15">
          <w:rPr>
            <w:b/>
            <w:bCs/>
            <w:sz w:val="36"/>
            <w:szCs w:val="36"/>
          </w:rPr>
          <w:t xml:space="preserve"> </w:t>
        </w:r>
        <w:r>
          <w:rPr>
            <w:b/>
            <w:bCs/>
            <w:sz w:val="36"/>
            <w:szCs w:val="36"/>
          </w:rPr>
          <w:t xml:space="preserve"> </w:t>
        </w:r>
      </w:ins>
    </w:p>
    <w:p w14:paraId="1DD7209A" w14:textId="29C35541" w:rsidR="00B13B59" w:rsidRDefault="00B13B59" w:rsidP="00B13B59">
      <w:pPr>
        <w:shd w:val="clear" w:color="auto" w:fill="FFFFFF"/>
        <w:spacing w:after="100" w:afterAutospacing="1"/>
        <w:jc w:val="both"/>
        <w:rPr>
          <w:ins w:id="637" w:author="NIKHIL" w:date="2024-01-24T11:42:00Z"/>
          <w:rFonts w:cstheme="minorHAnsi"/>
          <w:color w:val="131022"/>
          <w:sz w:val="36"/>
          <w:szCs w:val="36"/>
        </w:rPr>
      </w:pPr>
      <w:ins w:id="638" w:author="NIKHIL" w:date="2024-01-24T11:37:00Z">
        <w:r>
          <w:rPr>
            <w:rFonts w:cstheme="minorHAnsi"/>
            <w:color w:val="131022"/>
            <w:sz w:val="36"/>
            <w:szCs w:val="36"/>
          </w:rPr>
          <w:t>In this step</w:t>
        </w:r>
      </w:ins>
      <w:ins w:id="639" w:author="NIKHIL" w:date="2024-01-24T11:38:00Z">
        <w:r>
          <w:rPr>
            <w:rFonts w:cstheme="minorHAnsi"/>
            <w:color w:val="131022"/>
            <w:sz w:val="36"/>
            <w:szCs w:val="36"/>
          </w:rPr>
          <w:t>,</w:t>
        </w:r>
      </w:ins>
      <w:ins w:id="640" w:author="NIKHIL" w:date="2024-01-24T11:37:00Z">
        <w:r>
          <w:rPr>
            <w:rFonts w:cstheme="minorHAnsi"/>
            <w:color w:val="131022"/>
            <w:sz w:val="36"/>
            <w:szCs w:val="36"/>
          </w:rPr>
          <w:t xml:space="preserve"> we going to validate the out numeri</w:t>
        </w:r>
      </w:ins>
      <w:ins w:id="641" w:author="NIKHIL" w:date="2024-01-24T11:38:00Z">
        <w:r>
          <w:rPr>
            <w:rFonts w:cstheme="minorHAnsi"/>
            <w:color w:val="131022"/>
            <w:sz w:val="36"/>
            <w:szCs w:val="36"/>
          </w:rPr>
          <w:t>cal values of our final dashboard. To cross check whether the derived values o</w:t>
        </w:r>
      </w:ins>
      <w:ins w:id="642" w:author="NIKHIL" w:date="2024-01-24T11:40:00Z">
        <w:r>
          <w:rPr>
            <w:rFonts w:cstheme="minorHAnsi"/>
            <w:color w:val="131022"/>
            <w:sz w:val="36"/>
            <w:szCs w:val="36"/>
          </w:rPr>
          <w:t xml:space="preserve">n </w:t>
        </w:r>
      </w:ins>
      <w:ins w:id="643" w:author="NIKHIL" w:date="2024-01-24T11:38:00Z">
        <w:r>
          <w:rPr>
            <w:rFonts w:cstheme="minorHAnsi"/>
            <w:color w:val="131022"/>
            <w:sz w:val="36"/>
            <w:szCs w:val="36"/>
          </w:rPr>
          <w:t xml:space="preserve">visualization charts are </w:t>
        </w:r>
      </w:ins>
      <w:ins w:id="644" w:author="NIKHIL" w:date="2024-01-24T11:39:00Z">
        <w:r>
          <w:rPr>
            <w:rFonts w:cstheme="minorHAnsi"/>
            <w:color w:val="131022"/>
            <w:sz w:val="36"/>
            <w:szCs w:val="36"/>
          </w:rPr>
          <w:t>accurate</w:t>
        </w:r>
      </w:ins>
      <w:ins w:id="645" w:author="NIKHIL" w:date="2024-01-24T11:40:00Z">
        <w:r>
          <w:rPr>
            <w:rFonts w:cstheme="minorHAnsi"/>
            <w:color w:val="131022"/>
            <w:sz w:val="36"/>
            <w:szCs w:val="36"/>
          </w:rPr>
          <w:t xml:space="preserve"> and</w:t>
        </w:r>
      </w:ins>
      <w:ins w:id="646" w:author="NIKHIL" w:date="2024-01-24T11:39:00Z">
        <w:r>
          <w:rPr>
            <w:rFonts w:cstheme="minorHAnsi"/>
            <w:color w:val="131022"/>
            <w:sz w:val="36"/>
            <w:szCs w:val="36"/>
          </w:rPr>
          <w:t xml:space="preserve"> error free, we implementing SQL queries</w:t>
        </w:r>
      </w:ins>
      <w:ins w:id="647" w:author="NIKHIL" w:date="2024-01-24T11:40:00Z">
        <w:r>
          <w:rPr>
            <w:rFonts w:cstheme="minorHAnsi"/>
            <w:color w:val="131022"/>
            <w:sz w:val="36"/>
            <w:szCs w:val="36"/>
          </w:rPr>
          <w:t xml:space="preserve"> for every respective visualization</w:t>
        </w:r>
      </w:ins>
      <w:ins w:id="648" w:author="NIKHIL" w:date="2024-01-24T11:41:00Z">
        <w:r>
          <w:rPr>
            <w:rFonts w:cstheme="minorHAnsi"/>
            <w:color w:val="131022"/>
            <w:sz w:val="36"/>
            <w:szCs w:val="36"/>
          </w:rPr>
          <w:t>, and matches output values of our SQL queries with</w:t>
        </w:r>
      </w:ins>
      <w:ins w:id="649" w:author="NIKHIL" w:date="2024-01-24T11:42:00Z">
        <w:r>
          <w:rPr>
            <w:rFonts w:cstheme="minorHAnsi"/>
            <w:color w:val="131022"/>
            <w:sz w:val="36"/>
            <w:szCs w:val="36"/>
          </w:rPr>
          <w:t xml:space="preserve"> the dashboard values.</w:t>
        </w:r>
      </w:ins>
    </w:p>
    <w:p w14:paraId="51A2534F" w14:textId="6AEFCCC4" w:rsidR="00B13B59" w:rsidRDefault="00B13B59" w:rsidP="00B13B59">
      <w:pPr>
        <w:shd w:val="clear" w:color="auto" w:fill="FFFFFF"/>
        <w:spacing w:after="100" w:afterAutospacing="1"/>
        <w:jc w:val="both"/>
        <w:rPr>
          <w:ins w:id="650" w:author="NIKHIL" w:date="2024-01-24T12:25:00Z"/>
          <w:rFonts w:cstheme="minorHAnsi"/>
          <w:color w:val="131022"/>
          <w:sz w:val="36"/>
          <w:szCs w:val="36"/>
        </w:rPr>
      </w:pPr>
      <w:ins w:id="651" w:author="NIKHIL" w:date="2024-01-24T11:42:00Z">
        <w:r>
          <w:rPr>
            <w:rFonts w:cstheme="minorHAnsi"/>
            <w:color w:val="131022"/>
            <w:sz w:val="36"/>
            <w:szCs w:val="36"/>
          </w:rPr>
          <w:t>For the Analysis/Data validation, we hav</w:t>
        </w:r>
      </w:ins>
      <w:ins w:id="652" w:author="NIKHIL" w:date="2024-01-24T11:43:00Z">
        <w:r>
          <w:rPr>
            <w:rFonts w:cstheme="minorHAnsi"/>
            <w:color w:val="131022"/>
            <w:sz w:val="36"/>
            <w:szCs w:val="36"/>
          </w:rPr>
          <w:t xml:space="preserve">e used PostgreSQL database and </w:t>
        </w:r>
        <w:proofErr w:type="spellStart"/>
        <w:r>
          <w:rPr>
            <w:rFonts w:cstheme="minorHAnsi"/>
            <w:color w:val="131022"/>
            <w:sz w:val="36"/>
            <w:szCs w:val="36"/>
          </w:rPr>
          <w:t>pgAdmin</w:t>
        </w:r>
        <w:proofErr w:type="spellEnd"/>
        <w:r>
          <w:rPr>
            <w:rFonts w:cstheme="minorHAnsi"/>
            <w:color w:val="131022"/>
            <w:sz w:val="36"/>
            <w:szCs w:val="36"/>
          </w:rPr>
          <w:t xml:space="preserve"> 4 tool</w:t>
        </w:r>
      </w:ins>
      <w:ins w:id="653" w:author="NIKHIL" w:date="2024-01-24T11:44:00Z">
        <w:r>
          <w:rPr>
            <w:rFonts w:cstheme="minorHAnsi"/>
            <w:color w:val="131022"/>
            <w:sz w:val="36"/>
            <w:szCs w:val="36"/>
          </w:rPr>
          <w:t xml:space="preserve">. </w:t>
        </w:r>
        <w:proofErr w:type="gramStart"/>
        <w:r>
          <w:rPr>
            <w:rFonts w:cstheme="minorHAnsi"/>
            <w:color w:val="131022"/>
            <w:sz w:val="36"/>
            <w:szCs w:val="36"/>
          </w:rPr>
          <w:t>First</w:t>
        </w:r>
      </w:ins>
      <w:ins w:id="654" w:author="NIKHIL" w:date="2024-01-24T12:23:00Z">
        <w:r w:rsidR="002F77BC">
          <w:rPr>
            <w:rFonts w:cstheme="minorHAnsi"/>
            <w:color w:val="131022"/>
            <w:sz w:val="36"/>
            <w:szCs w:val="36"/>
          </w:rPr>
          <w:t>ly</w:t>
        </w:r>
      </w:ins>
      <w:proofErr w:type="gramEnd"/>
      <w:ins w:id="655" w:author="NIKHIL" w:date="2024-01-24T11:44:00Z">
        <w:r>
          <w:rPr>
            <w:rFonts w:cstheme="minorHAnsi"/>
            <w:color w:val="131022"/>
            <w:sz w:val="36"/>
            <w:szCs w:val="36"/>
          </w:rPr>
          <w:t xml:space="preserve"> we import data</w:t>
        </w:r>
      </w:ins>
      <w:ins w:id="656" w:author="NIKHIL" w:date="2024-01-24T12:24:00Z">
        <w:r w:rsidR="000F25C6">
          <w:rPr>
            <w:rFonts w:cstheme="minorHAnsi"/>
            <w:color w:val="131022"/>
            <w:sz w:val="36"/>
            <w:szCs w:val="36"/>
          </w:rPr>
          <w:t xml:space="preserve"> </w:t>
        </w:r>
        <w:r w:rsidR="000F25C6">
          <w:rPr>
            <w:rFonts w:cstheme="minorHAnsi"/>
            <w:color w:val="131022"/>
            <w:sz w:val="36"/>
            <w:szCs w:val="36"/>
          </w:rPr>
          <w:t>(in the form of CSV files</w:t>
        </w:r>
        <w:r w:rsidR="000F25C6">
          <w:rPr>
            <w:rFonts w:cstheme="minorHAnsi"/>
            <w:color w:val="131022"/>
            <w:sz w:val="36"/>
            <w:szCs w:val="36"/>
          </w:rPr>
          <w:t>)</w:t>
        </w:r>
      </w:ins>
      <w:ins w:id="657" w:author="NIKHIL" w:date="2024-01-24T11:44:00Z">
        <w:r>
          <w:rPr>
            <w:rFonts w:cstheme="minorHAnsi"/>
            <w:color w:val="131022"/>
            <w:sz w:val="36"/>
            <w:szCs w:val="36"/>
          </w:rPr>
          <w:t xml:space="preserve"> from our data model we created in the power BI</w:t>
        </w:r>
      </w:ins>
      <w:ins w:id="658" w:author="NIKHIL" w:date="2024-01-24T11:45:00Z">
        <w:r>
          <w:rPr>
            <w:rFonts w:cstheme="minorHAnsi"/>
            <w:color w:val="131022"/>
            <w:sz w:val="36"/>
            <w:szCs w:val="36"/>
          </w:rPr>
          <w:t>. After creat</w:t>
        </w:r>
      </w:ins>
      <w:ins w:id="659" w:author="NIKHIL" w:date="2024-01-24T11:46:00Z">
        <w:r>
          <w:rPr>
            <w:rFonts w:cstheme="minorHAnsi"/>
            <w:color w:val="131022"/>
            <w:sz w:val="36"/>
            <w:szCs w:val="36"/>
          </w:rPr>
          <w:t>ing a database</w:t>
        </w:r>
        <w:r w:rsidR="00CE7CF1">
          <w:rPr>
            <w:rFonts w:cstheme="minorHAnsi"/>
            <w:color w:val="131022"/>
            <w:sz w:val="36"/>
            <w:szCs w:val="36"/>
          </w:rPr>
          <w:t xml:space="preserve"> and </w:t>
        </w:r>
      </w:ins>
      <w:ins w:id="660" w:author="NIKHIL" w:date="2024-01-24T11:47:00Z">
        <w:r w:rsidR="00CE7CF1">
          <w:rPr>
            <w:rFonts w:cstheme="minorHAnsi"/>
            <w:color w:val="131022"/>
            <w:sz w:val="36"/>
            <w:szCs w:val="36"/>
          </w:rPr>
          <w:t>relational tables within the database</w:t>
        </w:r>
      </w:ins>
      <w:ins w:id="661" w:author="NIKHIL" w:date="2024-01-24T11:46:00Z">
        <w:r>
          <w:rPr>
            <w:rFonts w:cstheme="minorHAnsi"/>
            <w:color w:val="131022"/>
            <w:sz w:val="36"/>
            <w:szCs w:val="36"/>
          </w:rPr>
          <w:t xml:space="preserve">, we </w:t>
        </w:r>
        <w:r>
          <w:rPr>
            <w:rFonts w:cstheme="minorHAnsi"/>
            <w:color w:val="131022"/>
            <w:sz w:val="36"/>
            <w:szCs w:val="36"/>
          </w:rPr>
          <w:lastRenderedPageBreak/>
          <w:t xml:space="preserve">imported </w:t>
        </w:r>
        <w:r w:rsidR="00CE7CF1">
          <w:rPr>
            <w:rFonts w:cstheme="minorHAnsi"/>
            <w:color w:val="131022"/>
            <w:sz w:val="36"/>
            <w:szCs w:val="36"/>
          </w:rPr>
          <w:t>data in</w:t>
        </w:r>
      </w:ins>
      <w:ins w:id="662" w:author="NIKHIL" w:date="2024-01-24T11:47:00Z">
        <w:r w:rsidR="00CE7CF1">
          <w:rPr>
            <w:rFonts w:cstheme="minorHAnsi"/>
            <w:color w:val="131022"/>
            <w:sz w:val="36"/>
            <w:szCs w:val="36"/>
          </w:rPr>
          <w:t>to the relational tables.</w:t>
        </w:r>
      </w:ins>
      <w:ins w:id="663" w:author="NIKHIL" w:date="2024-01-24T12:24:00Z">
        <w:r w:rsidR="00DC175A">
          <w:rPr>
            <w:rFonts w:cstheme="minorHAnsi"/>
            <w:color w:val="131022"/>
            <w:sz w:val="36"/>
            <w:szCs w:val="36"/>
          </w:rPr>
          <w:t xml:space="preserve"> </w:t>
        </w:r>
      </w:ins>
      <w:ins w:id="664" w:author="NIKHIL" w:date="2024-01-24T12:25:00Z">
        <w:r w:rsidR="00DC175A">
          <w:rPr>
            <w:rFonts w:cstheme="minorHAnsi"/>
            <w:color w:val="131022"/>
            <w:sz w:val="36"/>
            <w:szCs w:val="36"/>
          </w:rPr>
          <w:t xml:space="preserve">With this our data validation preparation steps are done. </w:t>
        </w:r>
      </w:ins>
    </w:p>
    <w:p w14:paraId="32D258A1" w14:textId="37AB094D" w:rsidR="00DC175A" w:rsidRDefault="00DC175A" w:rsidP="00B13B59">
      <w:pPr>
        <w:shd w:val="clear" w:color="auto" w:fill="FFFFFF"/>
        <w:spacing w:after="100" w:afterAutospacing="1"/>
        <w:jc w:val="both"/>
        <w:rPr>
          <w:ins w:id="665" w:author="NIKHIL" w:date="2024-01-24T12:30:00Z"/>
          <w:rFonts w:cstheme="minorHAnsi"/>
          <w:color w:val="131022"/>
          <w:sz w:val="36"/>
          <w:szCs w:val="36"/>
        </w:rPr>
      </w:pPr>
      <w:ins w:id="666" w:author="NIKHIL" w:date="2024-01-24T12:27:00Z">
        <w:r>
          <w:rPr>
            <w:rFonts w:cstheme="minorHAnsi"/>
            <w:color w:val="131022"/>
            <w:sz w:val="36"/>
            <w:szCs w:val="36"/>
          </w:rPr>
          <w:t xml:space="preserve">In the data validation of the ‘HR data analysis’ dashboard which consist four pages, we have executed </w:t>
        </w:r>
        <w:r w:rsidRPr="00DC175A">
          <w:rPr>
            <w:rFonts w:cstheme="minorHAnsi"/>
            <w:b/>
            <w:bCs/>
            <w:color w:val="131022"/>
            <w:sz w:val="36"/>
            <w:szCs w:val="36"/>
            <w:rPrChange w:id="667" w:author="NIKHIL" w:date="2024-01-24T12:30:00Z">
              <w:rPr>
                <w:rFonts w:cstheme="minorHAnsi"/>
                <w:color w:val="131022"/>
                <w:sz w:val="36"/>
                <w:szCs w:val="36"/>
              </w:rPr>
            </w:rPrChange>
          </w:rPr>
          <w:t>140+</w:t>
        </w:r>
      </w:ins>
      <w:ins w:id="668" w:author="NIKHIL" w:date="2024-01-24T12:28:00Z">
        <w:r w:rsidRPr="00DC175A">
          <w:rPr>
            <w:rFonts w:cstheme="minorHAnsi"/>
            <w:b/>
            <w:bCs/>
            <w:color w:val="131022"/>
            <w:sz w:val="36"/>
            <w:szCs w:val="36"/>
            <w:rPrChange w:id="669" w:author="NIKHIL" w:date="2024-01-24T12:30:00Z">
              <w:rPr>
                <w:rFonts w:cstheme="minorHAnsi"/>
                <w:color w:val="131022"/>
                <w:sz w:val="36"/>
                <w:szCs w:val="36"/>
              </w:rPr>
            </w:rPrChange>
          </w:rPr>
          <w:t xml:space="preserve"> advance SQL queries</w:t>
        </w:r>
        <w:r>
          <w:rPr>
            <w:rFonts w:cstheme="minorHAnsi"/>
            <w:color w:val="131022"/>
            <w:sz w:val="36"/>
            <w:szCs w:val="36"/>
          </w:rPr>
          <w:t xml:space="preserve"> to validate every significate </w:t>
        </w:r>
      </w:ins>
      <w:ins w:id="670" w:author="NIKHIL" w:date="2024-01-24T12:29:00Z">
        <w:r>
          <w:rPr>
            <w:rFonts w:cstheme="minorHAnsi"/>
            <w:color w:val="131022"/>
            <w:sz w:val="36"/>
            <w:szCs w:val="36"/>
          </w:rPr>
          <w:t>visualization chart and their different view</w:t>
        </w:r>
      </w:ins>
      <w:ins w:id="671" w:author="NIKHIL" w:date="2024-01-24T12:30:00Z">
        <w:r>
          <w:rPr>
            <w:rFonts w:cstheme="minorHAnsi"/>
            <w:color w:val="131022"/>
            <w:sz w:val="36"/>
            <w:szCs w:val="36"/>
          </w:rPr>
          <w:t>.</w:t>
        </w:r>
      </w:ins>
    </w:p>
    <w:p w14:paraId="3C5DCF93" w14:textId="00135784" w:rsidR="00DC175A" w:rsidRDefault="00DC175A" w:rsidP="00B13B59">
      <w:pPr>
        <w:shd w:val="clear" w:color="auto" w:fill="FFFFFF"/>
        <w:spacing w:after="100" w:afterAutospacing="1"/>
        <w:jc w:val="both"/>
        <w:rPr>
          <w:ins w:id="672" w:author="NIKHIL" w:date="2024-01-24T12:34:00Z"/>
          <w:rFonts w:cstheme="minorHAnsi"/>
          <w:color w:val="131022"/>
          <w:sz w:val="36"/>
          <w:szCs w:val="36"/>
        </w:rPr>
      </w:pPr>
      <w:ins w:id="673" w:author="NIKHIL" w:date="2024-01-24T12:30:00Z">
        <w:r>
          <w:rPr>
            <w:rFonts w:cstheme="minorHAnsi"/>
            <w:color w:val="131022"/>
            <w:sz w:val="36"/>
            <w:szCs w:val="36"/>
          </w:rPr>
          <w:t>In these 140+ SQL</w:t>
        </w:r>
      </w:ins>
      <w:ins w:id="674" w:author="NIKHIL" w:date="2024-01-24T12:31:00Z">
        <w:r>
          <w:rPr>
            <w:rFonts w:cstheme="minorHAnsi"/>
            <w:color w:val="131022"/>
            <w:sz w:val="36"/>
            <w:szCs w:val="36"/>
          </w:rPr>
          <w:t xml:space="preserve"> queries we implemented advance SQL concepts like Aggregation and Group by</w:t>
        </w:r>
      </w:ins>
      <w:ins w:id="675" w:author="NIKHIL" w:date="2024-01-24T12:32:00Z">
        <w:r w:rsidR="00EE65F2">
          <w:rPr>
            <w:rFonts w:cstheme="minorHAnsi"/>
            <w:color w:val="131022"/>
            <w:sz w:val="36"/>
            <w:szCs w:val="36"/>
          </w:rPr>
          <w:t>, Comment Table Expression (CTE), Joins, Order by</w:t>
        </w:r>
      </w:ins>
      <w:ins w:id="676" w:author="NIKHIL" w:date="2024-01-24T12:33:00Z">
        <w:r w:rsidR="00EE65F2">
          <w:rPr>
            <w:rFonts w:cstheme="minorHAnsi"/>
            <w:color w:val="131022"/>
            <w:sz w:val="36"/>
            <w:szCs w:val="36"/>
          </w:rPr>
          <w:t xml:space="preserve">, etc, in order to match the queries output with the respective </w:t>
        </w:r>
      </w:ins>
      <w:ins w:id="677" w:author="NIKHIL" w:date="2024-01-24T12:34:00Z">
        <w:r w:rsidR="00EE65F2">
          <w:rPr>
            <w:rFonts w:cstheme="minorHAnsi"/>
            <w:color w:val="131022"/>
            <w:sz w:val="36"/>
            <w:szCs w:val="36"/>
          </w:rPr>
          <w:t>visualization chart’s output values.</w:t>
        </w:r>
      </w:ins>
    </w:p>
    <w:p w14:paraId="21876958" w14:textId="77777777" w:rsidR="00307B31" w:rsidRDefault="00137D4A" w:rsidP="00B13B59">
      <w:pPr>
        <w:shd w:val="clear" w:color="auto" w:fill="FFFFFF"/>
        <w:spacing w:after="100" w:afterAutospacing="1"/>
        <w:jc w:val="both"/>
        <w:rPr>
          <w:ins w:id="678" w:author="NIKHIL" w:date="2024-01-24T12:38:00Z"/>
          <w:rFonts w:cstheme="minorHAnsi"/>
          <w:color w:val="131022"/>
          <w:sz w:val="36"/>
          <w:szCs w:val="36"/>
        </w:rPr>
      </w:pPr>
      <w:ins w:id="679" w:author="NIKHIL" w:date="2024-01-24T12:35:00Z">
        <w:r>
          <w:rPr>
            <w:rFonts w:cstheme="minorHAnsi"/>
            <w:color w:val="131022"/>
            <w:sz w:val="36"/>
            <w:szCs w:val="36"/>
          </w:rPr>
          <w:t xml:space="preserve">We have created a separate </w:t>
        </w:r>
      </w:ins>
      <w:ins w:id="680" w:author="NIKHIL" w:date="2024-01-24T12:37:00Z">
        <w:r>
          <w:rPr>
            <w:rFonts w:cstheme="minorHAnsi"/>
            <w:color w:val="131022"/>
            <w:sz w:val="36"/>
            <w:szCs w:val="36"/>
          </w:rPr>
          <w:t>‘</w:t>
        </w:r>
      </w:ins>
      <w:ins w:id="681" w:author="NIKHIL" w:date="2024-01-24T12:35:00Z">
        <w:r w:rsidRPr="00137D4A">
          <w:rPr>
            <w:rFonts w:cstheme="minorHAnsi"/>
            <w:b/>
            <w:bCs/>
            <w:color w:val="131022"/>
            <w:sz w:val="36"/>
            <w:szCs w:val="36"/>
            <w:rPrChange w:id="682" w:author="NIKHIL" w:date="2024-01-24T12:37:00Z">
              <w:rPr>
                <w:rFonts w:cstheme="minorHAnsi"/>
                <w:color w:val="131022"/>
                <w:sz w:val="36"/>
                <w:szCs w:val="36"/>
              </w:rPr>
            </w:rPrChange>
          </w:rPr>
          <w:t>Data Validation Report</w:t>
        </w:r>
      </w:ins>
      <w:ins w:id="683" w:author="NIKHIL" w:date="2024-01-24T12:37:00Z">
        <w:r w:rsidRPr="00137D4A">
          <w:rPr>
            <w:rFonts w:cstheme="minorHAnsi"/>
            <w:b/>
            <w:bCs/>
            <w:color w:val="131022"/>
            <w:sz w:val="36"/>
            <w:szCs w:val="36"/>
            <w:rPrChange w:id="684" w:author="NIKHIL" w:date="2024-01-24T12:37:00Z">
              <w:rPr>
                <w:rFonts w:cstheme="minorHAnsi"/>
                <w:color w:val="131022"/>
                <w:sz w:val="36"/>
                <w:szCs w:val="36"/>
              </w:rPr>
            </w:rPrChange>
          </w:rPr>
          <w:t>’</w:t>
        </w:r>
      </w:ins>
      <w:ins w:id="685" w:author="NIKHIL" w:date="2024-01-24T12:35:00Z">
        <w:r>
          <w:rPr>
            <w:rFonts w:cstheme="minorHAnsi"/>
            <w:color w:val="131022"/>
            <w:sz w:val="36"/>
            <w:szCs w:val="36"/>
          </w:rPr>
          <w:t xml:space="preserve"> for the project</w:t>
        </w:r>
      </w:ins>
      <w:ins w:id="686" w:author="NIKHIL" w:date="2024-01-24T12:37:00Z">
        <w:r>
          <w:rPr>
            <w:rFonts w:cstheme="minorHAnsi"/>
            <w:color w:val="131022"/>
            <w:sz w:val="36"/>
            <w:szCs w:val="36"/>
          </w:rPr>
          <w:t>,</w:t>
        </w:r>
      </w:ins>
      <w:ins w:id="687" w:author="NIKHIL" w:date="2024-01-24T12:35:00Z">
        <w:r>
          <w:rPr>
            <w:rFonts w:cstheme="minorHAnsi"/>
            <w:color w:val="131022"/>
            <w:sz w:val="36"/>
            <w:szCs w:val="36"/>
          </w:rPr>
          <w:t xml:space="preserve"> where we list our all the </w:t>
        </w:r>
        <w:r w:rsidRPr="00137D4A">
          <w:rPr>
            <w:rFonts w:cstheme="minorHAnsi"/>
            <w:b/>
            <w:bCs/>
            <w:color w:val="131022"/>
            <w:sz w:val="36"/>
            <w:szCs w:val="36"/>
            <w:rPrChange w:id="688" w:author="NIKHIL" w:date="2024-01-24T12:37:00Z">
              <w:rPr>
                <w:rFonts w:cstheme="minorHAnsi"/>
                <w:color w:val="131022"/>
                <w:sz w:val="36"/>
                <w:szCs w:val="36"/>
              </w:rPr>
            </w:rPrChange>
          </w:rPr>
          <w:t>140+ Advanc</w:t>
        </w:r>
      </w:ins>
      <w:ins w:id="689" w:author="NIKHIL" w:date="2024-01-24T12:36:00Z">
        <w:r w:rsidRPr="00137D4A">
          <w:rPr>
            <w:rFonts w:cstheme="minorHAnsi"/>
            <w:b/>
            <w:bCs/>
            <w:color w:val="131022"/>
            <w:sz w:val="36"/>
            <w:szCs w:val="36"/>
            <w:rPrChange w:id="690" w:author="NIKHIL" w:date="2024-01-24T12:37:00Z">
              <w:rPr>
                <w:rFonts w:cstheme="minorHAnsi"/>
                <w:color w:val="131022"/>
                <w:sz w:val="36"/>
                <w:szCs w:val="36"/>
              </w:rPr>
            </w:rPrChange>
          </w:rPr>
          <w:t>e SQL queries</w:t>
        </w:r>
        <w:r>
          <w:rPr>
            <w:rFonts w:cstheme="minorHAnsi"/>
            <w:color w:val="131022"/>
            <w:sz w:val="36"/>
            <w:szCs w:val="36"/>
          </w:rPr>
          <w:t xml:space="preserve"> with their respective outputs, and respective </w:t>
        </w:r>
      </w:ins>
      <w:ins w:id="691" w:author="NIKHIL" w:date="2024-01-24T12:37:00Z">
        <w:r>
          <w:rPr>
            <w:rFonts w:cstheme="minorHAnsi"/>
            <w:color w:val="131022"/>
            <w:sz w:val="36"/>
            <w:szCs w:val="36"/>
          </w:rPr>
          <w:t>visualization chart.</w:t>
        </w:r>
      </w:ins>
      <w:ins w:id="692" w:author="NIKHIL" w:date="2024-01-24T12:38:00Z">
        <w:r w:rsidR="00307B31">
          <w:rPr>
            <w:rFonts w:cstheme="minorHAnsi"/>
            <w:color w:val="131022"/>
            <w:sz w:val="36"/>
            <w:szCs w:val="36"/>
          </w:rPr>
          <w:t xml:space="preserve"> </w:t>
        </w:r>
      </w:ins>
    </w:p>
    <w:p w14:paraId="5F09EC1A" w14:textId="0CC2AFC7" w:rsidR="00137D4A" w:rsidRDefault="00307B31" w:rsidP="00B13B59">
      <w:pPr>
        <w:shd w:val="clear" w:color="auto" w:fill="FFFFFF"/>
        <w:spacing w:after="100" w:afterAutospacing="1"/>
        <w:jc w:val="both"/>
        <w:rPr>
          <w:ins w:id="693" w:author="NIKHIL" w:date="2024-01-24T11:43:00Z"/>
          <w:rFonts w:cstheme="minorHAnsi"/>
          <w:color w:val="131022"/>
          <w:sz w:val="36"/>
          <w:szCs w:val="36"/>
        </w:rPr>
      </w:pPr>
      <w:ins w:id="694" w:author="NIKHIL" w:date="2024-01-24T12:38:00Z">
        <w:r>
          <w:rPr>
            <w:rFonts w:cstheme="minorHAnsi"/>
            <w:color w:val="131022"/>
            <w:sz w:val="36"/>
            <w:szCs w:val="36"/>
          </w:rPr>
          <w:t>Kindly refer it.</w:t>
        </w:r>
      </w:ins>
    </w:p>
    <w:p w14:paraId="01966BD9" w14:textId="77777777" w:rsidR="00B13B59" w:rsidRDefault="00B13B59" w:rsidP="00B13B59">
      <w:pPr>
        <w:shd w:val="clear" w:color="auto" w:fill="FFFFFF"/>
        <w:spacing w:after="100" w:afterAutospacing="1"/>
        <w:jc w:val="both"/>
        <w:rPr>
          <w:ins w:id="695" w:author="NIKHIL" w:date="2024-01-24T11:41:00Z"/>
          <w:rFonts w:cstheme="minorHAnsi"/>
          <w:color w:val="131022"/>
          <w:sz w:val="36"/>
          <w:szCs w:val="36"/>
        </w:rPr>
      </w:pPr>
    </w:p>
    <w:p w14:paraId="2172FE47" w14:textId="6971C08F" w:rsidR="00B13B59" w:rsidRPr="00E27BE6" w:rsidRDefault="00B13B59" w:rsidP="00B13B59">
      <w:pPr>
        <w:shd w:val="clear" w:color="auto" w:fill="FFFFFF"/>
        <w:spacing w:after="100" w:afterAutospacing="1"/>
        <w:jc w:val="both"/>
        <w:rPr>
          <w:ins w:id="696" w:author="NIKHIL" w:date="2024-01-24T11:36:00Z"/>
          <w:rFonts w:cstheme="minorHAnsi"/>
          <w:color w:val="131022"/>
          <w:sz w:val="36"/>
          <w:szCs w:val="36"/>
        </w:rPr>
      </w:pPr>
    </w:p>
    <w:p w14:paraId="264BDE0C" w14:textId="77777777" w:rsidR="00011E31" w:rsidRDefault="00011E31" w:rsidP="00BB5E35">
      <w:pPr>
        <w:spacing w:line="240" w:lineRule="auto"/>
        <w:rPr>
          <w:rFonts w:cstheme="minorHAnsi"/>
          <w:color w:val="222222"/>
          <w:sz w:val="36"/>
          <w:szCs w:val="36"/>
        </w:rPr>
      </w:pPr>
    </w:p>
    <w:p w14:paraId="091874D4" w14:textId="38BD955E" w:rsidR="007557BB" w:rsidDel="006C5F15" w:rsidRDefault="007557BB" w:rsidP="007557BB">
      <w:pPr>
        <w:spacing w:line="240" w:lineRule="auto"/>
        <w:rPr>
          <w:del w:id="697" w:author="NIKHIL" w:date="2024-01-12T17:07:00Z"/>
          <w:b/>
          <w:bCs/>
          <w:sz w:val="36"/>
          <w:szCs w:val="36"/>
        </w:rPr>
      </w:pPr>
      <w:del w:id="698" w:author="NIKHIL" w:date="2024-01-12T17:07:00Z">
        <w:r w:rsidDel="006C5F15">
          <w:rPr>
            <w:b/>
            <w:bCs/>
            <w:sz w:val="36"/>
            <w:szCs w:val="36"/>
          </w:rPr>
          <w:delText>Step</w:delText>
        </w:r>
        <w:r w:rsidR="00712898" w:rsidDel="006C5F15">
          <w:rPr>
            <w:b/>
            <w:bCs/>
            <w:sz w:val="36"/>
            <w:szCs w:val="36"/>
          </w:rPr>
          <w:delText xml:space="preserve"> 6</w:delText>
        </w:r>
        <w:r w:rsidDel="006C5F15">
          <w:rPr>
            <w:b/>
            <w:bCs/>
            <w:sz w:val="36"/>
            <w:szCs w:val="36"/>
          </w:rPr>
          <w:delText>: Data Visualizations / Dashboarding</w:delText>
        </w:r>
      </w:del>
    </w:p>
    <w:p w14:paraId="545B4383" w14:textId="703C5A7D" w:rsidR="007557BB" w:rsidRPr="00C83958" w:rsidDel="006C5F15" w:rsidRDefault="00011E31" w:rsidP="007557BB">
      <w:pPr>
        <w:spacing w:line="240" w:lineRule="auto"/>
        <w:rPr>
          <w:del w:id="699" w:author="NIKHIL" w:date="2024-01-12T17:07:00Z"/>
          <w:sz w:val="36"/>
          <w:szCs w:val="36"/>
        </w:rPr>
      </w:pPr>
      <w:del w:id="700" w:author="NIKHIL" w:date="2024-01-12T17:07:00Z">
        <w:r w:rsidDel="006C5F15">
          <w:rPr>
            <w:sz w:val="36"/>
            <w:szCs w:val="36"/>
          </w:rPr>
          <w:delText>After</w:delText>
        </w:r>
        <w:r w:rsidR="007557BB" w:rsidRPr="00C83958" w:rsidDel="006C5F15">
          <w:rPr>
            <w:sz w:val="36"/>
            <w:szCs w:val="36"/>
          </w:rPr>
          <w:delText xml:space="preserve"> validat</w:delText>
        </w:r>
        <w:r w:rsidDel="006C5F15">
          <w:rPr>
            <w:sz w:val="36"/>
            <w:szCs w:val="36"/>
          </w:rPr>
          <w:delText>ing</w:delText>
        </w:r>
        <w:r w:rsidR="007557BB" w:rsidRPr="00C83958" w:rsidDel="006C5F15">
          <w:rPr>
            <w:sz w:val="36"/>
            <w:szCs w:val="36"/>
          </w:rPr>
          <w:delText xml:space="preserve"> our analytical values, we created the dashboard by putting all the created individual pivot </w:delText>
        </w:r>
        <w:r w:rsidR="00402D97" w:rsidDel="006C5F15">
          <w:rPr>
            <w:sz w:val="36"/>
            <w:szCs w:val="36"/>
          </w:rPr>
          <w:delText>charts</w:delText>
        </w:r>
        <w:r w:rsidR="007557BB" w:rsidRPr="00C83958" w:rsidDel="006C5F15">
          <w:rPr>
            <w:sz w:val="36"/>
            <w:szCs w:val="36"/>
          </w:rPr>
          <w:delText xml:space="preserve"> together.</w:delText>
        </w:r>
      </w:del>
    </w:p>
    <w:p w14:paraId="675F50C5" w14:textId="124F1E1C" w:rsidR="00387635" w:rsidRDefault="00387635" w:rsidP="007557BB">
      <w:pPr>
        <w:spacing w:line="240" w:lineRule="auto"/>
        <w:rPr>
          <w:b/>
          <w:bCs/>
          <w:sz w:val="36"/>
          <w:szCs w:val="36"/>
        </w:rPr>
      </w:pPr>
    </w:p>
    <w:p w14:paraId="20E0A835" w14:textId="77777777" w:rsidR="007557BB" w:rsidRDefault="007557BB" w:rsidP="007557BB">
      <w:pPr>
        <w:spacing w:line="240" w:lineRule="auto"/>
        <w:rPr>
          <w:b/>
          <w:bCs/>
          <w:sz w:val="36"/>
          <w:szCs w:val="36"/>
        </w:rPr>
      </w:pPr>
    </w:p>
    <w:p w14:paraId="6A31A095" w14:textId="77777777" w:rsidR="00732E9A" w:rsidDel="00370731" w:rsidRDefault="00593D01" w:rsidP="00BB5E35">
      <w:pPr>
        <w:spacing w:line="240" w:lineRule="auto"/>
        <w:rPr>
          <w:del w:id="701" w:author="NIKHIL" w:date="2024-01-24T11:23:00Z"/>
          <w:rFonts w:cstheme="minorHAnsi"/>
          <w:color w:val="222222"/>
          <w:sz w:val="36"/>
          <w:szCs w:val="36"/>
          <w:shd w:val="clear" w:color="auto" w:fill="FFFFFF"/>
        </w:rPr>
      </w:pPr>
      <w:r w:rsidRPr="00B654B1">
        <w:rPr>
          <w:rFonts w:cstheme="minorHAnsi"/>
          <w:color w:val="222222"/>
          <w:sz w:val="36"/>
          <w:szCs w:val="36"/>
        </w:rPr>
        <w:br/>
      </w:r>
      <w:r w:rsidRPr="00B654B1">
        <w:rPr>
          <w:rFonts w:cstheme="minorHAnsi"/>
          <w:color w:val="222222"/>
          <w:sz w:val="36"/>
          <w:szCs w:val="36"/>
        </w:rPr>
        <w:br/>
      </w:r>
      <w:del w:id="702" w:author="NIKHIL" w:date="2024-01-24T11:23:00Z">
        <w:r w:rsidRPr="00B654B1" w:rsidDel="00A7290A">
          <w:rPr>
            <w:rFonts w:cstheme="minorHAnsi"/>
            <w:color w:val="222222"/>
            <w:sz w:val="36"/>
            <w:szCs w:val="36"/>
            <w:shd w:val="clear" w:color="auto" w:fill="FFFFFF"/>
          </w:rPr>
          <w:delText> </w:delText>
        </w:r>
      </w:del>
    </w:p>
    <w:p w14:paraId="73B3BF3E" w14:textId="77777777" w:rsidR="00370731" w:rsidRDefault="00370731" w:rsidP="00BB5E35">
      <w:pPr>
        <w:spacing w:line="240" w:lineRule="auto"/>
        <w:rPr>
          <w:ins w:id="703" w:author="NIKHIL" w:date="2024-01-24T11:28:00Z"/>
          <w:rFonts w:cstheme="minorHAnsi"/>
          <w:color w:val="222222"/>
          <w:sz w:val="36"/>
          <w:szCs w:val="36"/>
          <w:shd w:val="clear" w:color="auto" w:fill="FFFFFF"/>
        </w:rPr>
      </w:pPr>
    </w:p>
    <w:p w14:paraId="35738B20" w14:textId="77777777" w:rsidR="00370731" w:rsidRDefault="00370731" w:rsidP="00BB5E35">
      <w:pPr>
        <w:spacing w:line="240" w:lineRule="auto"/>
        <w:rPr>
          <w:ins w:id="704" w:author="NIKHIL" w:date="2024-01-24T11:28:00Z"/>
          <w:rFonts w:cstheme="minorHAnsi"/>
          <w:color w:val="222222"/>
          <w:sz w:val="36"/>
          <w:szCs w:val="36"/>
          <w:shd w:val="clear" w:color="auto" w:fill="FFFFFF"/>
        </w:rPr>
      </w:pPr>
    </w:p>
    <w:p w14:paraId="15B4FE23" w14:textId="77777777" w:rsidR="00732E9A" w:rsidDel="00A7290A" w:rsidRDefault="00732E9A" w:rsidP="00BB5E35">
      <w:pPr>
        <w:spacing w:line="240" w:lineRule="auto"/>
        <w:rPr>
          <w:del w:id="705" w:author="NIKHIL" w:date="2024-01-24T11:23:00Z"/>
          <w:rFonts w:cstheme="minorHAnsi"/>
          <w:color w:val="222222"/>
          <w:sz w:val="36"/>
          <w:szCs w:val="36"/>
          <w:shd w:val="clear" w:color="auto" w:fill="FFFFFF"/>
        </w:rPr>
      </w:pPr>
    </w:p>
    <w:p w14:paraId="483D54EE" w14:textId="77777777" w:rsidR="00732E9A" w:rsidDel="00A7290A" w:rsidRDefault="00732E9A" w:rsidP="00BB5E35">
      <w:pPr>
        <w:spacing w:line="240" w:lineRule="auto"/>
        <w:rPr>
          <w:del w:id="706" w:author="NIKHIL" w:date="2024-01-24T11:23:00Z"/>
          <w:rFonts w:cstheme="minorHAnsi"/>
          <w:color w:val="222222"/>
          <w:sz w:val="36"/>
          <w:szCs w:val="36"/>
          <w:shd w:val="clear" w:color="auto" w:fill="FFFFFF"/>
        </w:rPr>
      </w:pPr>
    </w:p>
    <w:p w14:paraId="58000039" w14:textId="77777777" w:rsidR="00732E9A" w:rsidDel="00E24E8F" w:rsidRDefault="00732E9A" w:rsidP="00BB5E35">
      <w:pPr>
        <w:spacing w:line="240" w:lineRule="auto"/>
        <w:rPr>
          <w:del w:id="707" w:author="NIKHIL" w:date="2024-01-24T12:39:00Z"/>
          <w:rFonts w:cstheme="minorHAnsi"/>
          <w:color w:val="222222"/>
          <w:sz w:val="36"/>
          <w:szCs w:val="36"/>
          <w:shd w:val="clear" w:color="auto" w:fill="FFFFFF"/>
        </w:rPr>
      </w:pPr>
    </w:p>
    <w:p w14:paraId="3AF2302A" w14:textId="77777777" w:rsidR="00732E9A" w:rsidRDefault="00732E9A" w:rsidP="00BB5E35">
      <w:pPr>
        <w:spacing w:line="240" w:lineRule="auto"/>
        <w:rPr>
          <w:rFonts w:cstheme="minorHAnsi"/>
          <w:color w:val="222222"/>
          <w:sz w:val="36"/>
          <w:szCs w:val="36"/>
          <w:shd w:val="clear" w:color="auto" w:fill="FFFFFF"/>
        </w:rPr>
      </w:pPr>
    </w:p>
    <w:p w14:paraId="04350895" w14:textId="4B9A8F1D" w:rsidR="006C5F15" w:rsidRPr="006C5F15" w:rsidRDefault="006C5F15" w:rsidP="006C5F15">
      <w:pPr>
        <w:pStyle w:val="ListParagraph"/>
        <w:numPr>
          <w:ilvl w:val="0"/>
          <w:numId w:val="2"/>
        </w:numPr>
        <w:spacing w:line="240" w:lineRule="auto"/>
        <w:rPr>
          <w:ins w:id="708" w:author="NIKHIL" w:date="2024-01-12T17:08:00Z"/>
          <w:sz w:val="56"/>
          <w:szCs w:val="56"/>
          <w:rPrChange w:id="709" w:author="NIKHIL" w:date="2024-01-12T17:09:00Z">
            <w:rPr>
              <w:ins w:id="710" w:author="NIKHIL" w:date="2024-01-12T17:08:00Z"/>
              <w:sz w:val="36"/>
              <w:szCs w:val="36"/>
            </w:rPr>
          </w:rPrChange>
        </w:rPr>
      </w:pPr>
      <w:ins w:id="711" w:author="NIKHIL" w:date="2024-01-12T17:08:00Z">
        <w:r w:rsidRPr="006C5F15">
          <w:rPr>
            <w:sz w:val="56"/>
            <w:szCs w:val="56"/>
            <w:rPrChange w:id="712" w:author="NIKHIL" w:date="2024-01-12T17:09:00Z">
              <w:rPr>
                <w:sz w:val="36"/>
                <w:szCs w:val="36"/>
              </w:rPr>
            </w:rPrChange>
          </w:rPr>
          <w:lastRenderedPageBreak/>
          <w:t xml:space="preserve">Final Dashboard (Screenshots) </w:t>
        </w:r>
      </w:ins>
    </w:p>
    <w:p w14:paraId="2D06BE2C" w14:textId="5A1EAE64" w:rsidR="00732E9A" w:rsidRDefault="006C5F15" w:rsidP="00BB5E35">
      <w:pPr>
        <w:spacing w:line="240" w:lineRule="auto"/>
        <w:rPr>
          <w:ins w:id="713" w:author="NIKHIL" w:date="2024-01-12T17:11:00Z"/>
          <w:rFonts w:cstheme="minorHAnsi"/>
          <w:color w:val="222222"/>
          <w:sz w:val="36"/>
          <w:szCs w:val="36"/>
          <w:shd w:val="clear" w:color="auto" w:fill="FFFFFF"/>
        </w:rPr>
      </w:pPr>
      <w:ins w:id="714" w:author="NIKHIL" w:date="2024-01-12T17:10:00Z">
        <w:r>
          <w:rPr>
            <w:rFonts w:cstheme="minorHAnsi"/>
            <w:color w:val="222222"/>
            <w:sz w:val="36"/>
            <w:szCs w:val="36"/>
            <w:shd w:val="clear" w:color="auto" w:fill="FFFFFF"/>
          </w:rPr>
          <w:t>Page 1: Employees</w:t>
        </w:r>
      </w:ins>
      <w:ins w:id="715" w:author="NIKHIL" w:date="2024-01-12T17:11:00Z">
        <w:r>
          <w:rPr>
            <w:rFonts w:cstheme="minorHAnsi"/>
            <w:color w:val="222222"/>
            <w:sz w:val="36"/>
            <w:szCs w:val="36"/>
            <w:shd w:val="clear" w:color="auto" w:fill="FFFFFF"/>
          </w:rPr>
          <w:t xml:space="preserve">/Home </w:t>
        </w:r>
      </w:ins>
    </w:p>
    <w:p w14:paraId="037D9A40" w14:textId="50FF6E0A" w:rsidR="006C5F15" w:rsidRDefault="006C5F15" w:rsidP="00BB5E35">
      <w:pPr>
        <w:spacing w:line="240" w:lineRule="auto"/>
        <w:rPr>
          <w:ins w:id="716" w:author="NIKHIL" w:date="2024-01-24T11:23:00Z"/>
          <w:rFonts w:cstheme="minorHAnsi"/>
          <w:color w:val="222222"/>
          <w:sz w:val="36"/>
          <w:szCs w:val="36"/>
          <w:shd w:val="clear" w:color="auto" w:fill="FFFFFF"/>
        </w:rPr>
      </w:pPr>
      <w:ins w:id="717" w:author="NIKHIL" w:date="2024-01-12T17:11:00Z">
        <w:r>
          <w:rPr>
            <w:noProof/>
          </w:rPr>
          <w:drawing>
            <wp:inline distT="0" distB="0" distL="0" distR="0" wp14:anchorId="3FD0C000" wp14:editId="183270F6">
              <wp:extent cx="6661230" cy="3712682"/>
              <wp:effectExtent l="0" t="0" r="6350" b="2540"/>
              <wp:docPr id="1138644661" name="Picture 2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3"/>
                      <pic:cNvPicPr>
                        <a:picLocks noChangeAspect="1" noChangeArrowheads="1"/>
                      </pic:cNvPicPr>
                    </pic:nvPicPr>
                    <pic:blipFill>
                      <a:blip r:embed="rId26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6666123" cy="3715409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ins>
    </w:p>
    <w:p w14:paraId="1B391E0D" w14:textId="77777777" w:rsidR="00A7290A" w:rsidRDefault="00A7290A" w:rsidP="00BB5E35">
      <w:pPr>
        <w:spacing w:line="240" w:lineRule="auto"/>
        <w:rPr>
          <w:rFonts w:cstheme="minorHAnsi"/>
          <w:color w:val="222222"/>
          <w:sz w:val="36"/>
          <w:szCs w:val="36"/>
          <w:shd w:val="clear" w:color="auto" w:fill="FFFFFF"/>
        </w:rPr>
      </w:pPr>
    </w:p>
    <w:p w14:paraId="6694595D" w14:textId="5C556463" w:rsidR="00732E9A" w:rsidRDefault="006C5F15" w:rsidP="00BB5E35">
      <w:pPr>
        <w:spacing w:line="240" w:lineRule="auto"/>
        <w:rPr>
          <w:ins w:id="718" w:author="NIKHIL" w:date="2024-01-12T17:13:00Z"/>
          <w:rFonts w:cstheme="minorHAnsi"/>
          <w:color w:val="222222"/>
          <w:sz w:val="36"/>
          <w:szCs w:val="36"/>
          <w:shd w:val="clear" w:color="auto" w:fill="FFFFFF"/>
        </w:rPr>
      </w:pPr>
      <w:ins w:id="719" w:author="NIKHIL" w:date="2024-01-12T17:13:00Z">
        <w:r>
          <w:rPr>
            <w:noProof/>
          </w:rPr>
          <w:drawing>
            <wp:inline distT="0" distB="0" distL="0" distR="0" wp14:anchorId="29D18DBA" wp14:editId="57E8AADF">
              <wp:extent cx="6662776" cy="3670300"/>
              <wp:effectExtent l="0" t="0" r="5080" b="6350"/>
              <wp:docPr id="434183422" name="Picture 3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5"/>
                      <pic:cNvPicPr>
                        <a:picLocks noChangeAspect="1" noChangeArrowheads="1"/>
                      </pic:cNvPicPr>
                    </pic:nvPicPr>
                    <pic:blipFill>
                      <a:blip r:embed="rId27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6662776" cy="36703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ins>
    </w:p>
    <w:p w14:paraId="44634477" w14:textId="37AA5456" w:rsidR="006C5F15" w:rsidRDefault="006C5F15" w:rsidP="00BB5E35">
      <w:pPr>
        <w:spacing w:line="240" w:lineRule="auto"/>
        <w:rPr>
          <w:ins w:id="720" w:author="NIKHIL" w:date="2024-01-12T17:16:00Z"/>
          <w:rFonts w:cstheme="minorHAnsi"/>
          <w:color w:val="222222"/>
          <w:sz w:val="36"/>
          <w:szCs w:val="36"/>
          <w:shd w:val="clear" w:color="auto" w:fill="FFFFFF"/>
        </w:rPr>
      </w:pPr>
      <w:ins w:id="721" w:author="NIKHIL" w:date="2024-01-12T17:14:00Z">
        <w:r>
          <w:rPr>
            <w:noProof/>
          </w:rPr>
          <w:lastRenderedPageBreak/>
          <w:drawing>
            <wp:inline distT="0" distB="0" distL="0" distR="0" wp14:anchorId="5321207F" wp14:editId="5DD0AADB">
              <wp:extent cx="6646592" cy="3738623"/>
              <wp:effectExtent l="0" t="0" r="1905" b="0"/>
              <wp:docPr id="2085475970" name="Picture 4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7"/>
                      <pic:cNvPicPr>
                        <a:picLocks noChangeAspect="1" noChangeArrowheads="1"/>
                      </pic:cNvPicPr>
                    </pic:nvPicPr>
                    <pic:blipFill>
                      <a:blip r:embed="rId28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6650413" cy="3740772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ins>
    </w:p>
    <w:p w14:paraId="2E86A851" w14:textId="77777777" w:rsidR="006C5F15" w:rsidRDefault="006C5F15" w:rsidP="00BB5E35">
      <w:pPr>
        <w:spacing w:line="240" w:lineRule="auto"/>
        <w:rPr>
          <w:ins w:id="722" w:author="NIKHIL" w:date="2024-01-12T17:14:00Z"/>
          <w:rFonts w:cstheme="minorHAnsi"/>
          <w:color w:val="222222"/>
          <w:sz w:val="36"/>
          <w:szCs w:val="36"/>
          <w:shd w:val="clear" w:color="auto" w:fill="FFFFFF"/>
        </w:rPr>
      </w:pPr>
    </w:p>
    <w:p w14:paraId="7044B3FA" w14:textId="4CF3826B" w:rsidR="006C5F15" w:rsidRDefault="006C5F15" w:rsidP="00BB5E35">
      <w:pPr>
        <w:spacing w:line="240" w:lineRule="auto"/>
        <w:rPr>
          <w:ins w:id="723" w:author="NIKHIL" w:date="2024-01-12T17:14:00Z"/>
          <w:rFonts w:cstheme="minorHAnsi"/>
          <w:color w:val="222222"/>
          <w:sz w:val="36"/>
          <w:szCs w:val="36"/>
          <w:shd w:val="clear" w:color="auto" w:fill="FFFFFF"/>
        </w:rPr>
      </w:pPr>
      <w:ins w:id="724" w:author="NIKHIL" w:date="2024-01-12T17:14:00Z">
        <w:r>
          <w:rPr>
            <w:noProof/>
          </w:rPr>
          <w:drawing>
            <wp:inline distT="0" distB="0" distL="0" distR="0" wp14:anchorId="6D1DD102" wp14:editId="269E5292">
              <wp:extent cx="6647180" cy="3744410"/>
              <wp:effectExtent l="0" t="0" r="1270" b="8890"/>
              <wp:docPr id="612404194" name="Picture 5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9"/>
                      <pic:cNvPicPr>
                        <a:picLocks noChangeAspect="1" noChangeArrowheads="1"/>
                      </pic:cNvPicPr>
                    </pic:nvPicPr>
                    <pic:blipFill>
                      <a:blip r:embed="rId29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6652792" cy="3747571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ins>
    </w:p>
    <w:p w14:paraId="61D3392D" w14:textId="37531DFF" w:rsidR="006C5F15" w:rsidRDefault="006C5F15" w:rsidP="00BB5E35">
      <w:pPr>
        <w:spacing w:line="240" w:lineRule="auto"/>
        <w:rPr>
          <w:ins w:id="725" w:author="NIKHIL" w:date="2024-01-12T17:16:00Z"/>
          <w:rFonts w:cstheme="minorHAnsi"/>
          <w:color w:val="222222"/>
          <w:sz w:val="36"/>
          <w:szCs w:val="36"/>
          <w:shd w:val="clear" w:color="auto" w:fill="FFFFFF"/>
        </w:rPr>
      </w:pPr>
      <w:ins w:id="726" w:author="NIKHIL" w:date="2024-01-12T17:14:00Z">
        <w:r>
          <w:rPr>
            <w:noProof/>
          </w:rPr>
          <w:lastRenderedPageBreak/>
          <w:drawing>
            <wp:inline distT="0" distB="0" distL="0" distR="0" wp14:anchorId="49A158E2" wp14:editId="189861D1">
              <wp:extent cx="6671147" cy="3651813"/>
              <wp:effectExtent l="0" t="0" r="0" b="6350"/>
              <wp:docPr id="2083188390" name="Picture 6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11"/>
                      <pic:cNvPicPr>
                        <a:picLocks noChangeAspect="1" noChangeArrowheads="1"/>
                      </pic:cNvPicPr>
                    </pic:nvPicPr>
                    <pic:blipFill>
                      <a:blip r:embed="rId30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6680513" cy="36569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ins>
    </w:p>
    <w:p w14:paraId="5186CD6D" w14:textId="77777777" w:rsidR="006C5F15" w:rsidRDefault="006C5F15" w:rsidP="00BB5E35">
      <w:pPr>
        <w:spacing w:line="240" w:lineRule="auto"/>
        <w:rPr>
          <w:ins w:id="727" w:author="NIKHIL" w:date="2024-01-12T17:15:00Z"/>
          <w:rFonts w:cstheme="minorHAnsi"/>
          <w:color w:val="222222"/>
          <w:sz w:val="36"/>
          <w:szCs w:val="36"/>
          <w:shd w:val="clear" w:color="auto" w:fill="FFFFFF"/>
        </w:rPr>
      </w:pPr>
    </w:p>
    <w:p w14:paraId="4603D185" w14:textId="4AEC5902" w:rsidR="006C5F15" w:rsidRDefault="006C5F15" w:rsidP="00BB5E35">
      <w:pPr>
        <w:spacing w:line="240" w:lineRule="auto"/>
        <w:rPr>
          <w:rFonts w:cstheme="minorHAnsi"/>
          <w:color w:val="222222"/>
          <w:sz w:val="36"/>
          <w:szCs w:val="36"/>
          <w:shd w:val="clear" w:color="auto" w:fill="FFFFFF"/>
        </w:rPr>
      </w:pPr>
      <w:ins w:id="728" w:author="NIKHIL" w:date="2024-01-12T17:15:00Z">
        <w:r>
          <w:rPr>
            <w:noProof/>
          </w:rPr>
          <w:drawing>
            <wp:inline distT="0" distB="0" distL="0" distR="0" wp14:anchorId="23EFC7DC" wp14:editId="6FE9DAEC">
              <wp:extent cx="6691392" cy="3640238"/>
              <wp:effectExtent l="0" t="0" r="0" b="0"/>
              <wp:docPr id="2127302657" name="Picture 7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13"/>
                      <pic:cNvPicPr>
                        <a:picLocks noChangeAspect="1" noChangeArrowheads="1"/>
                      </pic:cNvPicPr>
                    </pic:nvPicPr>
                    <pic:blipFill>
                      <a:blip r:embed="rId31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6707002" cy="364873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ins>
    </w:p>
    <w:p w14:paraId="29943D3E" w14:textId="77777777" w:rsidR="00732E9A" w:rsidRDefault="00732E9A" w:rsidP="00BB5E35">
      <w:pPr>
        <w:spacing w:line="240" w:lineRule="auto"/>
        <w:rPr>
          <w:rFonts w:cstheme="minorHAnsi"/>
          <w:color w:val="222222"/>
          <w:sz w:val="36"/>
          <w:szCs w:val="36"/>
        </w:rPr>
      </w:pPr>
    </w:p>
    <w:p w14:paraId="523E993C" w14:textId="55B59F80" w:rsidR="00732E9A" w:rsidRDefault="006C5F15" w:rsidP="00BB5E35">
      <w:pPr>
        <w:spacing w:line="240" w:lineRule="auto"/>
        <w:rPr>
          <w:ins w:id="729" w:author="NIKHIL" w:date="2024-01-12T17:16:00Z"/>
          <w:rFonts w:cstheme="minorHAnsi"/>
          <w:color w:val="222222"/>
          <w:sz w:val="36"/>
          <w:szCs w:val="36"/>
        </w:rPr>
      </w:pPr>
      <w:ins w:id="730" w:author="NIKHIL" w:date="2024-01-12T17:15:00Z">
        <w:r>
          <w:rPr>
            <w:noProof/>
          </w:rPr>
          <w:lastRenderedPageBreak/>
          <w:drawing>
            <wp:inline distT="0" distB="0" distL="0" distR="0" wp14:anchorId="7D1C5921" wp14:editId="51ED56A4">
              <wp:extent cx="6716681" cy="3727048"/>
              <wp:effectExtent l="0" t="0" r="8255" b="6985"/>
              <wp:docPr id="2099640782" name="Picture 8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15"/>
                      <pic:cNvPicPr>
                        <a:picLocks noChangeAspect="1" noChangeArrowheads="1"/>
                      </pic:cNvPicPr>
                    </pic:nvPicPr>
                    <pic:blipFill>
                      <a:blip r:embed="rId32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6725939" cy="373218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ins>
    </w:p>
    <w:p w14:paraId="124F9D31" w14:textId="77777777" w:rsidR="006C5F15" w:rsidRDefault="006C5F15" w:rsidP="00BB5E35">
      <w:pPr>
        <w:spacing w:line="240" w:lineRule="auto"/>
        <w:rPr>
          <w:ins w:id="731" w:author="NIKHIL" w:date="2024-01-12T17:15:00Z"/>
          <w:rFonts w:cstheme="minorHAnsi"/>
          <w:color w:val="222222"/>
          <w:sz w:val="36"/>
          <w:szCs w:val="36"/>
        </w:rPr>
      </w:pPr>
    </w:p>
    <w:p w14:paraId="49AD7CF8" w14:textId="3C0939B4" w:rsidR="006C5F15" w:rsidRPr="009906BE" w:rsidRDefault="009906BE" w:rsidP="00BB5E35">
      <w:pPr>
        <w:spacing w:line="240" w:lineRule="auto"/>
        <w:rPr>
          <w:rFonts w:cstheme="minorHAnsi"/>
          <w:b/>
          <w:bCs/>
          <w:color w:val="222222"/>
          <w:sz w:val="36"/>
          <w:szCs w:val="36"/>
          <w:rPrChange w:id="732" w:author="NIKHIL" w:date="2024-01-12T17:17:00Z">
            <w:rPr>
              <w:rFonts w:cstheme="minorHAnsi"/>
              <w:color w:val="222222"/>
              <w:sz w:val="36"/>
              <w:szCs w:val="36"/>
            </w:rPr>
          </w:rPrChange>
        </w:rPr>
      </w:pPr>
      <w:ins w:id="733" w:author="NIKHIL" w:date="2024-01-12T17:17:00Z">
        <w:r>
          <w:rPr>
            <w:noProof/>
          </w:rPr>
          <w:drawing>
            <wp:inline distT="0" distB="0" distL="0" distR="0" wp14:anchorId="1817D8A1" wp14:editId="64ED2DAC">
              <wp:extent cx="6690322" cy="3669174"/>
              <wp:effectExtent l="0" t="0" r="0" b="7620"/>
              <wp:docPr id="86903128" name="Picture 9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17"/>
                      <pic:cNvPicPr>
                        <a:picLocks noChangeAspect="1" noChangeArrowheads="1"/>
                      </pic:cNvPicPr>
                    </pic:nvPicPr>
                    <pic:blipFill>
                      <a:blip r:embed="rId33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6696425" cy="3672521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ins>
    </w:p>
    <w:p w14:paraId="2449D629" w14:textId="77777777" w:rsidR="00732E9A" w:rsidRDefault="00732E9A" w:rsidP="00BB5E35">
      <w:pPr>
        <w:spacing w:line="240" w:lineRule="auto"/>
        <w:rPr>
          <w:ins w:id="734" w:author="NIKHIL" w:date="2024-01-12T17:17:00Z"/>
          <w:rFonts w:cstheme="minorHAnsi"/>
          <w:color w:val="222222"/>
          <w:sz w:val="36"/>
          <w:szCs w:val="36"/>
        </w:rPr>
      </w:pPr>
    </w:p>
    <w:p w14:paraId="17F62C06" w14:textId="77777777" w:rsidR="009906BE" w:rsidRDefault="009906BE" w:rsidP="00BB5E35">
      <w:pPr>
        <w:spacing w:line="240" w:lineRule="auto"/>
        <w:rPr>
          <w:ins w:id="735" w:author="NIKHIL" w:date="2024-01-12T17:17:00Z"/>
          <w:rFonts w:cstheme="minorHAnsi"/>
          <w:color w:val="222222"/>
          <w:sz w:val="36"/>
          <w:szCs w:val="36"/>
        </w:rPr>
      </w:pPr>
    </w:p>
    <w:p w14:paraId="618F2FED" w14:textId="321EF03A" w:rsidR="009906BE" w:rsidRDefault="009906BE" w:rsidP="00BB5E35">
      <w:pPr>
        <w:spacing w:line="240" w:lineRule="auto"/>
        <w:rPr>
          <w:ins w:id="736" w:author="NIKHIL" w:date="2024-01-12T17:18:00Z"/>
          <w:rFonts w:cstheme="minorHAnsi"/>
          <w:color w:val="222222"/>
          <w:sz w:val="36"/>
          <w:szCs w:val="36"/>
        </w:rPr>
      </w:pPr>
      <w:ins w:id="737" w:author="NIKHIL" w:date="2024-01-12T17:17:00Z">
        <w:r>
          <w:rPr>
            <w:noProof/>
          </w:rPr>
          <w:lastRenderedPageBreak/>
          <w:drawing>
            <wp:inline distT="0" distB="0" distL="0" distR="0" wp14:anchorId="6EF5CB88" wp14:editId="7545BEB4">
              <wp:extent cx="6668231" cy="3698111"/>
              <wp:effectExtent l="0" t="0" r="0" b="0"/>
              <wp:docPr id="637766746" name="Picture 10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19"/>
                      <pic:cNvPicPr>
                        <a:picLocks noChangeAspect="1" noChangeArrowheads="1"/>
                      </pic:cNvPicPr>
                    </pic:nvPicPr>
                    <pic:blipFill>
                      <a:blip r:embed="rId34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6678375" cy="3703737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ins>
    </w:p>
    <w:p w14:paraId="711F56A2" w14:textId="77777777" w:rsidR="009906BE" w:rsidRDefault="009906BE" w:rsidP="00BB5E35">
      <w:pPr>
        <w:spacing w:line="240" w:lineRule="auto"/>
        <w:rPr>
          <w:ins w:id="738" w:author="NIKHIL" w:date="2024-01-12T17:18:00Z"/>
          <w:rFonts w:cstheme="minorHAnsi"/>
          <w:color w:val="222222"/>
          <w:sz w:val="36"/>
          <w:szCs w:val="36"/>
        </w:rPr>
      </w:pPr>
    </w:p>
    <w:p w14:paraId="1D64A576" w14:textId="64CF0AF6" w:rsidR="009906BE" w:rsidRDefault="009906BE" w:rsidP="00BB5E35">
      <w:pPr>
        <w:spacing w:line="240" w:lineRule="auto"/>
        <w:rPr>
          <w:ins w:id="739" w:author="NIKHIL" w:date="2024-01-24T11:23:00Z"/>
          <w:rFonts w:cstheme="minorHAnsi"/>
          <w:color w:val="222222"/>
          <w:sz w:val="36"/>
          <w:szCs w:val="36"/>
        </w:rPr>
      </w:pPr>
      <w:ins w:id="740" w:author="NIKHIL" w:date="2024-01-12T17:20:00Z">
        <w:r w:rsidRPr="009906BE">
          <w:rPr>
            <w:rFonts w:cstheme="minorHAnsi"/>
            <w:noProof/>
            <w:color w:val="222222"/>
            <w:sz w:val="36"/>
            <w:szCs w:val="36"/>
          </w:rPr>
          <w:drawing>
            <wp:inline distT="0" distB="0" distL="0" distR="0" wp14:anchorId="75E46890" wp14:editId="26D31B3A">
              <wp:extent cx="6714449" cy="3773347"/>
              <wp:effectExtent l="0" t="0" r="0" b="0"/>
              <wp:docPr id="1477361036" name="Picture 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477361036" name=""/>
                      <pic:cNvPicPr/>
                    </pic:nvPicPr>
                    <pic:blipFill>
                      <a:blip r:embed="rId35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738389" cy="3786801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1F40346E" w14:textId="77777777" w:rsidR="001943C5" w:rsidRDefault="001943C5" w:rsidP="00BB5E35">
      <w:pPr>
        <w:spacing w:line="240" w:lineRule="auto"/>
        <w:rPr>
          <w:rFonts w:cstheme="minorHAnsi"/>
          <w:color w:val="222222"/>
          <w:sz w:val="36"/>
          <w:szCs w:val="36"/>
        </w:rPr>
      </w:pPr>
    </w:p>
    <w:p w14:paraId="6ABDAC5E" w14:textId="77777777" w:rsidR="00732E9A" w:rsidDel="00D64515" w:rsidRDefault="00732E9A" w:rsidP="00BB5E35">
      <w:pPr>
        <w:spacing w:line="240" w:lineRule="auto"/>
        <w:rPr>
          <w:del w:id="741" w:author="NIKHIL" w:date="2024-01-24T11:22:00Z"/>
          <w:rFonts w:cstheme="minorHAnsi"/>
          <w:color w:val="222222"/>
          <w:sz w:val="36"/>
          <w:szCs w:val="36"/>
        </w:rPr>
      </w:pPr>
    </w:p>
    <w:p w14:paraId="21997557" w14:textId="77777777" w:rsidR="00732E9A" w:rsidRDefault="00732E9A" w:rsidP="00BB5E35">
      <w:pPr>
        <w:spacing w:line="240" w:lineRule="auto"/>
        <w:rPr>
          <w:rFonts w:cstheme="minorHAnsi"/>
          <w:color w:val="222222"/>
          <w:sz w:val="36"/>
          <w:szCs w:val="36"/>
        </w:rPr>
      </w:pPr>
    </w:p>
    <w:p w14:paraId="4EC0A616" w14:textId="2727F48F" w:rsidR="00732E9A" w:rsidRDefault="009906BE" w:rsidP="00BB5E35">
      <w:pPr>
        <w:spacing w:line="240" w:lineRule="auto"/>
        <w:rPr>
          <w:ins w:id="742" w:author="NIKHIL" w:date="2024-01-12T17:21:00Z"/>
          <w:rFonts w:cstheme="minorHAnsi"/>
          <w:color w:val="222222"/>
          <w:sz w:val="36"/>
          <w:szCs w:val="36"/>
        </w:rPr>
      </w:pPr>
      <w:ins w:id="743" w:author="NIKHIL" w:date="2024-01-12T17:21:00Z">
        <w:r>
          <w:rPr>
            <w:rFonts w:cstheme="minorHAnsi"/>
            <w:color w:val="222222"/>
            <w:sz w:val="36"/>
            <w:szCs w:val="36"/>
          </w:rPr>
          <w:lastRenderedPageBreak/>
          <w:t>Page 2: Salary &amp; payouts</w:t>
        </w:r>
      </w:ins>
    </w:p>
    <w:p w14:paraId="1CE46A68" w14:textId="11C2EE36" w:rsidR="009906BE" w:rsidRDefault="00BE713E" w:rsidP="00BB5E35">
      <w:pPr>
        <w:spacing w:line="240" w:lineRule="auto"/>
        <w:rPr>
          <w:ins w:id="744" w:author="NIKHIL" w:date="2024-01-24T11:23:00Z"/>
          <w:rFonts w:cstheme="minorHAnsi"/>
          <w:color w:val="222222"/>
          <w:sz w:val="36"/>
          <w:szCs w:val="36"/>
        </w:rPr>
      </w:pPr>
      <w:ins w:id="745" w:author="NIKHIL" w:date="2024-01-12T17:36:00Z">
        <w:r w:rsidRPr="00BE713E">
          <w:rPr>
            <w:rFonts w:cstheme="minorHAnsi"/>
            <w:noProof/>
            <w:color w:val="222222"/>
            <w:sz w:val="36"/>
            <w:szCs w:val="36"/>
          </w:rPr>
          <w:drawing>
            <wp:inline distT="0" distB="0" distL="0" distR="0" wp14:anchorId="7E3945E3" wp14:editId="51BF0572">
              <wp:extent cx="6730365" cy="3835400"/>
              <wp:effectExtent l="0" t="0" r="0" b="0"/>
              <wp:docPr id="1762219254" name="Picture 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762219254" name=""/>
                      <pic:cNvPicPr/>
                    </pic:nvPicPr>
                    <pic:blipFill>
                      <a:blip r:embed="rId36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765363" cy="3855344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5183B604" w14:textId="77777777" w:rsidR="001943C5" w:rsidRDefault="001943C5" w:rsidP="00BB5E35">
      <w:pPr>
        <w:spacing w:line="240" w:lineRule="auto"/>
        <w:rPr>
          <w:ins w:id="746" w:author="NIKHIL" w:date="2024-01-12T17:22:00Z"/>
          <w:rFonts w:cstheme="minorHAnsi"/>
          <w:color w:val="222222"/>
          <w:sz w:val="36"/>
          <w:szCs w:val="36"/>
        </w:rPr>
      </w:pPr>
    </w:p>
    <w:p w14:paraId="55553340" w14:textId="67333A93" w:rsidR="00BE713E" w:rsidRDefault="00BE713E" w:rsidP="00BB5E35">
      <w:pPr>
        <w:spacing w:line="240" w:lineRule="auto"/>
        <w:rPr>
          <w:ins w:id="747" w:author="NIKHIL" w:date="2024-01-12T17:38:00Z"/>
          <w:rFonts w:cstheme="minorHAnsi"/>
          <w:color w:val="222222"/>
          <w:sz w:val="36"/>
          <w:szCs w:val="36"/>
        </w:rPr>
      </w:pPr>
      <w:ins w:id="748" w:author="NIKHIL" w:date="2024-01-12T17:38:00Z">
        <w:r w:rsidRPr="00BE713E">
          <w:rPr>
            <w:rFonts w:cstheme="minorHAnsi"/>
            <w:noProof/>
            <w:color w:val="222222"/>
            <w:sz w:val="36"/>
            <w:szCs w:val="36"/>
          </w:rPr>
          <w:drawing>
            <wp:inline distT="0" distB="0" distL="0" distR="0" wp14:anchorId="335AF9E9" wp14:editId="0E557020">
              <wp:extent cx="6722286" cy="4149524"/>
              <wp:effectExtent l="0" t="0" r="2540" b="3810"/>
              <wp:docPr id="435515682" name="Picture 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435515682" name=""/>
                      <pic:cNvPicPr/>
                    </pic:nvPicPr>
                    <pic:blipFill>
                      <a:blip r:embed="rId37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743110" cy="4162378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7CB694C0" w14:textId="3B42527E" w:rsidR="00BE713E" w:rsidRDefault="00BE713E" w:rsidP="00BB5E35">
      <w:pPr>
        <w:spacing w:line="240" w:lineRule="auto"/>
        <w:rPr>
          <w:ins w:id="749" w:author="NIKHIL" w:date="2024-01-12T17:39:00Z"/>
          <w:rFonts w:cstheme="minorHAnsi"/>
          <w:color w:val="222222"/>
          <w:sz w:val="36"/>
          <w:szCs w:val="36"/>
        </w:rPr>
      </w:pPr>
      <w:ins w:id="750" w:author="NIKHIL" w:date="2024-01-12T17:39:00Z">
        <w:r w:rsidRPr="00BE713E">
          <w:rPr>
            <w:rFonts w:cstheme="minorHAnsi"/>
            <w:noProof/>
            <w:color w:val="222222"/>
            <w:sz w:val="36"/>
            <w:szCs w:val="36"/>
          </w:rPr>
          <w:lastRenderedPageBreak/>
          <w:drawing>
            <wp:inline distT="0" distB="0" distL="0" distR="0" wp14:anchorId="7A638B9A" wp14:editId="794F1D65">
              <wp:extent cx="6656189" cy="4091651"/>
              <wp:effectExtent l="0" t="0" r="0" b="4445"/>
              <wp:docPr id="422809084" name="Picture 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422809084" name=""/>
                      <pic:cNvPicPr/>
                    </pic:nvPicPr>
                    <pic:blipFill>
                      <a:blip r:embed="rId38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678541" cy="4105391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305D0CA2" w14:textId="77777777" w:rsidR="00BE713E" w:rsidRDefault="00BE713E" w:rsidP="00BB5E35">
      <w:pPr>
        <w:spacing w:line="240" w:lineRule="auto"/>
        <w:rPr>
          <w:ins w:id="751" w:author="NIKHIL" w:date="2024-01-12T17:41:00Z"/>
          <w:rFonts w:cstheme="minorHAnsi"/>
          <w:color w:val="222222"/>
          <w:sz w:val="36"/>
          <w:szCs w:val="36"/>
        </w:rPr>
      </w:pPr>
    </w:p>
    <w:p w14:paraId="53ADDB00" w14:textId="4DAE1020" w:rsidR="00BE713E" w:rsidRDefault="00BE713E" w:rsidP="00BB5E35">
      <w:pPr>
        <w:spacing w:line="240" w:lineRule="auto"/>
        <w:rPr>
          <w:ins w:id="752" w:author="NIKHIL" w:date="2024-01-12T17:22:00Z"/>
          <w:rFonts w:cstheme="minorHAnsi"/>
          <w:color w:val="222222"/>
          <w:sz w:val="36"/>
          <w:szCs w:val="36"/>
        </w:rPr>
      </w:pPr>
      <w:ins w:id="753" w:author="NIKHIL" w:date="2024-01-12T17:41:00Z">
        <w:r w:rsidRPr="00BE713E">
          <w:rPr>
            <w:rFonts w:cstheme="minorHAnsi"/>
            <w:noProof/>
            <w:color w:val="222222"/>
            <w:sz w:val="36"/>
            <w:szCs w:val="36"/>
          </w:rPr>
          <w:drawing>
            <wp:inline distT="0" distB="0" distL="0" distR="0" wp14:anchorId="29AD77B7" wp14:editId="6DDCA091">
              <wp:extent cx="6669519" cy="4027990"/>
              <wp:effectExtent l="0" t="0" r="0" b="0"/>
              <wp:docPr id="901537912" name="Picture 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901537912" name=""/>
                      <pic:cNvPicPr/>
                    </pic:nvPicPr>
                    <pic:blipFill>
                      <a:blip r:embed="rId39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689856" cy="4040273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0C0EB984" w14:textId="6FEF3BFB" w:rsidR="009906BE" w:rsidRDefault="00BE713E" w:rsidP="00BB5E35">
      <w:pPr>
        <w:spacing w:line="240" w:lineRule="auto"/>
        <w:rPr>
          <w:ins w:id="754" w:author="NIKHIL" w:date="2024-01-12T17:43:00Z"/>
          <w:rFonts w:cstheme="minorHAnsi"/>
          <w:color w:val="222222"/>
          <w:sz w:val="36"/>
          <w:szCs w:val="36"/>
        </w:rPr>
      </w:pPr>
      <w:ins w:id="755" w:author="NIKHIL" w:date="2024-01-12T17:43:00Z">
        <w:r w:rsidRPr="00BE713E">
          <w:rPr>
            <w:rFonts w:cstheme="minorHAnsi"/>
            <w:noProof/>
            <w:color w:val="222222"/>
            <w:sz w:val="36"/>
            <w:szCs w:val="36"/>
          </w:rPr>
          <w:lastRenderedPageBreak/>
          <w:drawing>
            <wp:inline distT="0" distB="0" distL="0" distR="0" wp14:anchorId="47DD0917" wp14:editId="30C28E75">
              <wp:extent cx="6626080" cy="3987478"/>
              <wp:effectExtent l="0" t="0" r="3810" b="0"/>
              <wp:docPr id="1019927822" name="Picture 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019927822" name=""/>
                      <pic:cNvPicPr/>
                    </pic:nvPicPr>
                    <pic:blipFill>
                      <a:blip r:embed="rId40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638964" cy="3995232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08FD1236" w14:textId="77777777" w:rsidR="005575C2" w:rsidRDefault="005575C2" w:rsidP="00BB5E35">
      <w:pPr>
        <w:spacing w:line="240" w:lineRule="auto"/>
        <w:rPr>
          <w:ins w:id="756" w:author="NIKHIL" w:date="2024-01-12T19:01:00Z"/>
          <w:rFonts w:cstheme="minorHAnsi"/>
          <w:color w:val="222222"/>
          <w:sz w:val="36"/>
          <w:szCs w:val="36"/>
        </w:rPr>
      </w:pPr>
    </w:p>
    <w:p w14:paraId="3FC9A77C" w14:textId="5CC910FB" w:rsidR="00BE713E" w:rsidRDefault="005575C2" w:rsidP="00BB5E35">
      <w:pPr>
        <w:spacing w:line="240" w:lineRule="auto"/>
        <w:rPr>
          <w:ins w:id="757" w:author="NIKHIL" w:date="2024-01-12T17:44:00Z"/>
          <w:rFonts w:cstheme="minorHAnsi"/>
          <w:color w:val="222222"/>
          <w:sz w:val="36"/>
          <w:szCs w:val="36"/>
        </w:rPr>
      </w:pPr>
      <w:ins w:id="758" w:author="NIKHIL" w:date="2024-01-12T19:01:00Z">
        <w:r>
          <w:rPr>
            <w:rFonts w:cstheme="minorHAnsi"/>
            <w:color w:val="222222"/>
            <w:sz w:val="36"/>
            <w:szCs w:val="36"/>
          </w:rPr>
          <w:t>Page 3:  Employees</w:t>
        </w:r>
      </w:ins>
      <w:ins w:id="759" w:author="NIKHIL" w:date="2024-01-12T19:02:00Z">
        <w:r>
          <w:rPr>
            <w:rFonts w:cstheme="minorHAnsi"/>
            <w:color w:val="222222"/>
            <w:sz w:val="36"/>
            <w:szCs w:val="36"/>
          </w:rPr>
          <w:t>’ Performance</w:t>
        </w:r>
      </w:ins>
    </w:p>
    <w:p w14:paraId="4FCFC3F7" w14:textId="37D6EA7A" w:rsidR="00BE713E" w:rsidRDefault="00BE713E" w:rsidP="00BB5E35">
      <w:pPr>
        <w:spacing w:line="240" w:lineRule="auto"/>
        <w:rPr>
          <w:ins w:id="760" w:author="NIKHIL" w:date="2024-01-12T17:44:00Z"/>
          <w:rFonts w:cstheme="minorHAnsi"/>
          <w:color w:val="222222"/>
          <w:sz w:val="36"/>
          <w:szCs w:val="36"/>
        </w:rPr>
      </w:pPr>
      <w:ins w:id="761" w:author="NIKHIL" w:date="2024-01-12T17:44:00Z">
        <w:r>
          <w:rPr>
            <w:noProof/>
          </w:rPr>
          <w:drawing>
            <wp:inline distT="0" distB="0" distL="0" distR="0" wp14:anchorId="60E16CCB" wp14:editId="2D27D9B9">
              <wp:extent cx="6596030" cy="3622876"/>
              <wp:effectExtent l="0" t="0" r="0" b="0"/>
              <wp:docPr id="867162820" name="Picture 15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29"/>
                      <pic:cNvPicPr>
                        <a:picLocks noChangeAspect="1" noChangeArrowheads="1"/>
                      </pic:cNvPicPr>
                    </pic:nvPicPr>
                    <pic:blipFill>
                      <a:blip r:embed="rId41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6603657" cy="36270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ins>
    </w:p>
    <w:p w14:paraId="4BD29C6D" w14:textId="77777777" w:rsidR="00BE713E" w:rsidDel="005575C2" w:rsidRDefault="00BE713E" w:rsidP="00BB5E35">
      <w:pPr>
        <w:spacing w:line="240" w:lineRule="auto"/>
        <w:rPr>
          <w:del w:id="762" w:author="NIKHIL" w:date="2024-01-12T19:02:00Z"/>
          <w:rFonts w:cstheme="minorHAnsi"/>
          <w:color w:val="222222"/>
          <w:sz w:val="36"/>
          <w:szCs w:val="36"/>
        </w:rPr>
      </w:pPr>
    </w:p>
    <w:p w14:paraId="4B2805B5" w14:textId="691B0360" w:rsidR="009906BE" w:rsidRDefault="009906BE" w:rsidP="00BB5E35">
      <w:pPr>
        <w:spacing w:line="240" w:lineRule="auto"/>
        <w:rPr>
          <w:ins w:id="763" w:author="NIKHIL" w:date="2024-01-12T17:22:00Z"/>
          <w:rFonts w:cstheme="minorHAnsi"/>
          <w:color w:val="222222"/>
          <w:sz w:val="36"/>
          <w:szCs w:val="36"/>
        </w:rPr>
      </w:pPr>
    </w:p>
    <w:p w14:paraId="312EF5B8" w14:textId="5F0DBFA4" w:rsidR="009906BE" w:rsidRDefault="005575C2" w:rsidP="00BB5E35">
      <w:pPr>
        <w:spacing w:line="240" w:lineRule="auto"/>
        <w:rPr>
          <w:ins w:id="764" w:author="NIKHIL" w:date="2024-01-12T18:58:00Z"/>
          <w:rFonts w:cstheme="minorHAnsi"/>
          <w:color w:val="222222"/>
          <w:sz w:val="36"/>
          <w:szCs w:val="36"/>
        </w:rPr>
      </w:pPr>
      <w:ins w:id="765" w:author="NIKHIL" w:date="2024-01-12T18:57:00Z">
        <w:r>
          <w:rPr>
            <w:noProof/>
          </w:rPr>
          <w:lastRenderedPageBreak/>
          <w:drawing>
            <wp:inline distT="0" distB="0" distL="0" distR="0" wp14:anchorId="1240BC0C" wp14:editId="771B2FAD">
              <wp:extent cx="6662683" cy="4065563"/>
              <wp:effectExtent l="0" t="0" r="5080" b="0"/>
              <wp:docPr id="1021396162" name="Picture 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1"/>
                      <pic:cNvPicPr>
                        <a:picLocks noChangeAspect="1" noChangeArrowheads="1"/>
                      </pic:cNvPicPr>
                    </pic:nvPicPr>
                    <pic:blipFill>
                      <a:blip r:embed="rId42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6669975" cy="4070012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ins>
    </w:p>
    <w:p w14:paraId="44049ECB" w14:textId="77777777" w:rsidR="005575C2" w:rsidRDefault="005575C2" w:rsidP="00BB5E35">
      <w:pPr>
        <w:spacing w:line="240" w:lineRule="auto"/>
        <w:rPr>
          <w:ins w:id="766" w:author="NIKHIL" w:date="2024-01-12T18:58:00Z"/>
          <w:rFonts w:cstheme="minorHAnsi"/>
          <w:color w:val="222222"/>
          <w:sz w:val="36"/>
          <w:szCs w:val="36"/>
        </w:rPr>
      </w:pPr>
    </w:p>
    <w:p w14:paraId="3118B41A" w14:textId="58C938B3" w:rsidR="005575C2" w:rsidRDefault="005575C2" w:rsidP="00BB5E35">
      <w:pPr>
        <w:spacing w:line="240" w:lineRule="auto"/>
        <w:rPr>
          <w:ins w:id="767" w:author="NIKHIL" w:date="2024-01-12T17:22:00Z"/>
          <w:rFonts w:cstheme="minorHAnsi"/>
          <w:color w:val="222222"/>
          <w:sz w:val="36"/>
          <w:szCs w:val="36"/>
        </w:rPr>
      </w:pPr>
      <w:ins w:id="768" w:author="NIKHIL" w:date="2024-01-12T18:58:00Z">
        <w:r>
          <w:rPr>
            <w:noProof/>
          </w:rPr>
          <w:drawing>
            <wp:inline distT="0" distB="0" distL="0" distR="0" wp14:anchorId="26D75687" wp14:editId="1E792F8B">
              <wp:extent cx="6646752" cy="4037428"/>
              <wp:effectExtent l="0" t="0" r="1905" b="1270"/>
              <wp:docPr id="1975836965" name="Picture 2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3"/>
                      <pic:cNvPicPr>
                        <a:picLocks noChangeAspect="1" noChangeArrowheads="1"/>
                      </pic:cNvPicPr>
                    </pic:nvPicPr>
                    <pic:blipFill>
                      <a:blip r:embed="rId43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6660225" cy="4045612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ins>
    </w:p>
    <w:p w14:paraId="09AF8CA6" w14:textId="672FB12E" w:rsidR="009906BE" w:rsidRDefault="005575C2" w:rsidP="00BB5E35">
      <w:pPr>
        <w:spacing w:line="240" w:lineRule="auto"/>
        <w:rPr>
          <w:ins w:id="769" w:author="NIKHIL" w:date="2024-01-12T19:00:00Z"/>
          <w:rFonts w:cstheme="minorHAnsi"/>
          <w:color w:val="222222"/>
          <w:sz w:val="36"/>
          <w:szCs w:val="36"/>
        </w:rPr>
      </w:pPr>
      <w:ins w:id="770" w:author="NIKHIL" w:date="2024-01-12T18:58:00Z">
        <w:r>
          <w:rPr>
            <w:noProof/>
          </w:rPr>
          <w:lastRenderedPageBreak/>
          <w:drawing>
            <wp:inline distT="0" distB="0" distL="0" distR="0" wp14:anchorId="6D3E4ED8" wp14:editId="384BDBA2">
              <wp:extent cx="6676073" cy="4037428"/>
              <wp:effectExtent l="0" t="0" r="0" b="1270"/>
              <wp:docPr id="910499640" name="Picture 3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5"/>
                      <pic:cNvPicPr>
                        <a:picLocks noChangeAspect="1" noChangeArrowheads="1"/>
                      </pic:cNvPicPr>
                    </pic:nvPicPr>
                    <pic:blipFill>
                      <a:blip r:embed="rId44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6686364" cy="4043652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ins>
    </w:p>
    <w:p w14:paraId="4FE7167D" w14:textId="77777777" w:rsidR="005575C2" w:rsidRDefault="005575C2" w:rsidP="00BB5E35">
      <w:pPr>
        <w:spacing w:line="240" w:lineRule="auto"/>
        <w:rPr>
          <w:ins w:id="771" w:author="NIKHIL" w:date="2024-01-12T19:00:00Z"/>
          <w:rFonts w:cstheme="minorHAnsi"/>
          <w:color w:val="222222"/>
          <w:sz w:val="36"/>
          <w:szCs w:val="36"/>
        </w:rPr>
      </w:pPr>
    </w:p>
    <w:p w14:paraId="656B26EE" w14:textId="688909E7" w:rsidR="005575C2" w:rsidRDefault="005575C2" w:rsidP="00BB5E35">
      <w:pPr>
        <w:spacing w:line="240" w:lineRule="auto"/>
        <w:rPr>
          <w:ins w:id="772" w:author="NIKHIL" w:date="2024-01-12T17:23:00Z"/>
          <w:rFonts w:cstheme="minorHAnsi"/>
          <w:color w:val="222222"/>
          <w:sz w:val="36"/>
          <w:szCs w:val="36"/>
        </w:rPr>
      </w:pPr>
      <w:ins w:id="773" w:author="NIKHIL" w:date="2024-01-12T19:00:00Z">
        <w:r w:rsidRPr="005575C2">
          <w:rPr>
            <w:rFonts w:cstheme="minorHAnsi"/>
            <w:noProof/>
            <w:color w:val="222222"/>
            <w:sz w:val="36"/>
            <w:szCs w:val="36"/>
          </w:rPr>
          <w:drawing>
            <wp:inline distT="0" distB="0" distL="0" distR="0" wp14:anchorId="6C4DDC73" wp14:editId="06AA99C0">
              <wp:extent cx="6637782" cy="4037428"/>
              <wp:effectExtent l="0" t="0" r="0" b="1270"/>
              <wp:docPr id="240847965" name="Picture 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240847965" name=""/>
                      <pic:cNvPicPr/>
                    </pic:nvPicPr>
                    <pic:blipFill>
                      <a:blip r:embed="rId45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648921" cy="4044203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78339E6C" w14:textId="3ACAB84A" w:rsidR="005575C2" w:rsidRDefault="002A51EB" w:rsidP="00BB5E35">
      <w:pPr>
        <w:spacing w:line="240" w:lineRule="auto"/>
        <w:rPr>
          <w:ins w:id="774" w:author="NIKHIL" w:date="2024-01-12T19:00:00Z"/>
          <w:rFonts w:cstheme="minorHAnsi"/>
          <w:color w:val="222222"/>
          <w:sz w:val="36"/>
          <w:szCs w:val="36"/>
        </w:rPr>
      </w:pPr>
      <w:ins w:id="775" w:author="NIKHIL" w:date="2024-01-12T19:10:00Z">
        <w:r>
          <w:rPr>
            <w:rFonts w:cstheme="minorHAnsi"/>
            <w:color w:val="222222"/>
            <w:sz w:val="36"/>
            <w:szCs w:val="36"/>
          </w:rPr>
          <w:lastRenderedPageBreak/>
          <w:t xml:space="preserve">Page 4: </w:t>
        </w:r>
      </w:ins>
      <w:ins w:id="776" w:author="NIKHIL" w:date="2024-01-12T19:11:00Z">
        <w:r>
          <w:rPr>
            <w:rFonts w:cstheme="minorHAnsi"/>
            <w:color w:val="222222"/>
            <w:sz w:val="36"/>
            <w:szCs w:val="36"/>
          </w:rPr>
          <w:t>Feedback Ratings</w:t>
        </w:r>
      </w:ins>
    </w:p>
    <w:p w14:paraId="32953732" w14:textId="6A58AAAF" w:rsidR="009906BE" w:rsidRDefault="00391F57" w:rsidP="00BB5E35">
      <w:pPr>
        <w:spacing w:line="240" w:lineRule="auto"/>
        <w:rPr>
          <w:ins w:id="777" w:author="NIKHIL" w:date="2024-01-12T17:23:00Z"/>
          <w:rFonts w:cstheme="minorHAnsi"/>
          <w:color w:val="222222"/>
          <w:sz w:val="36"/>
          <w:szCs w:val="36"/>
        </w:rPr>
      </w:pPr>
      <w:ins w:id="778" w:author="NIKHIL" w:date="2024-01-21T11:47:00Z">
        <w:r w:rsidRPr="00391F57">
          <w:rPr>
            <w:rFonts w:cstheme="minorHAnsi"/>
            <w:noProof/>
            <w:color w:val="222222"/>
            <w:sz w:val="36"/>
            <w:szCs w:val="36"/>
          </w:rPr>
          <w:drawing>
            <wp:inline distT="0" distB="0" distL="0" distR="0" wp14:anchorId="6698E525" wp14:editId="18500148">
              <wp:extent cx="6680200" cy="4094073"/>
              <wp:effectExtent l="0" t="0" r="6350" b="1905"/>
              <wp:docPr id="1747127207" name="Picture 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747127207" name=""/>
                      <pic:cNvPicPr/>
                    </pic:nvPicPr>
                    <pic:blipFill>
                      <a:blip r:embed="rId46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684062" cy="409644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2195992D" w14:textId="41E2EAB2" w:rsidR="005575C2" w:rsidRDefault="00593D01" w:rsidP="00BB5E35">
      <w:pPr>
        <w:spacing w:line="240" w:lineRule="auto"/>
        <w:rPr>
          <w:ins w:id="779" w:author="NIKHIL" w:date="2024-01-12T19:04:00Z"/>
          <w:rFonts w:cstheme="minorHAnsi"/>
          <w:color w:val="222222"/>
          <w:sz w:val="36"/>
          <w:szCs w:val="36"/>
        </w:rPr>
      </w:pPr>
      <w:r w:rsidRPr="00B654B1">
        <w:rPr>
          <w:rFonts w:cstheme="minorHAnsi"/>
          <w:color w:val="222222"/>
          <w:sz w:val="36"/>
          <w:szCs w:val="36"/>
        </w:rPr>
        <w:br/>
      </w:r>
      <w:ins w:id="780" w:author="NIKHIL" w:date="2024-01-21T11:49:00Z">
        <w:r w:rsidR="00391F57" w:rsidRPr="00391F57">
          <w:rPr>
            <w:rFonts w:cstheme="minorHAnsi"/>
            <w:noProof/>
            <w:color w:val="222222"/>
            <w:sz w:val="36"/>
            <w:szCs w:val="36"/>
          </w:rPr>
          <w:drawing>
            <wp:inline distT="0" distB="0" distL="0" distR="0" wp14:anchorId="39527339" wp14:editId="5A932088">
              <wp:extent cx="6521096" cy="3924300"/>
              <wp:effectExtent l="0" t="0" r="0" b="0"/>
              <wp:docPr id="1902197589" name="Picture 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902197589" name=""/>
                      <pic:cNvPicPr/>
                    </pic:nvPicPr>
                    <pic:blipFill>
                      <a:blip r:embed="rId47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525885" cy="3927182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41265CE2" w14:textId="082D7CF6" w:rsidR="005575C2" w:rsidRDefault="00391F57" w:rsidP="00BB5E35">
      <w:pPr>
        <w:spacing w:line="240" w:lineRule="auto"/>
        <w:rPr>
          <w:ins w:id="781" w:author="NIKHIL" w:date="2024-01-12T19:03:00Z"/>
          <w:rFonts w:cstheme="minorHAnsi"/>
          <w:color w:val="222222"/>
          <w:sz w:val="36"/>
          <w:szCs w:val="36"/>
        </w:rPr>
      </w:pPr>
      <w:ins w:id="782" w:author="NIKHIL" w:date="2024-01-21T11:53:00Z">
        <w:r w:rsidRPr="00391F57">
          <w:rPr>
            <w:rFonts w:cstheme="minorHAnsi"/>
            <w:noProof/>
            <w:color w:val="222222"/>
            <w:sz w:val="36"/>
            <w:szCs w:val="36"/>
          </w:rPr>
          <w:lastRenderedPageBreak/>
          <w:drawing>
            <wp:inline distT="0" distB="0" distL="0" distR="0" wp14:anchorId="541FAD2D" wp14:editId="7235A97B">
              <wp:extent cx="6188710" cy="3751580"/>
              <wp:effectExtent l="0" t="0" r="2540" b="1270"/>
              <wp:docPr id="1691750369" name="Picture 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691750369" name=""/>
                      <pic:cNvPicPr/>
                    </pic:nvPicPr>
                    <pic:blipFill>
                      <a:blip r:embed="rId48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188710" cy="375158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4E609C50" w14:textId="77777777" w:rsidR="005575C2" w:rsidRDefault="005575C2" w:rsidP="00BB5E35">
      <w:pPr>
        <w:spacing w:line="240" w:lineRule="auto"/>
        <w:rPr>
          <w:rFonts w:cstheme="minorHAnsi"/>
          <w:color w:val="222222"/>
          <w:sz w:val="36"/>
          <w:szCs w:val="36"/>
        </w:rPr>
      </w:pPr>
    </w:p>
    <w:p w14:paraId="7E5E6513" w14:textId="0FC546C3" w:rsidR="005575C2" w:rsidRDefault="00391F57" w:rsidP="00BB5E35">
      <w:pPr>
        <w:spacing w:line="240" w:lineRule="auto"/>
        <w:rPr>
          <w:ins w:id="783" w:author="NIKHIL" w:date="2024-01-12T19:04:00Z"/>
          <w:rFonts w:cstheme="minorHAnsi"/>
          <w:color w:val="222222"/>
          <w:sz w:val="36"/>
          <w:szCs w:val="36"/>
        </w:rPr>
      </w:pPr>
      <w:ins w:id="784" w:author="NIKHIL" w:date="2024-01-21T11:54:00Z">
        <w:r w:rsidRPr="00391F57">
          <w:rPr>
            <w:rFonts w:cstheme="minorHAnsi"/>
            <w:noProof/>
            <w:color w:val="222222"/>
            <w:sz w:val="36"/>
            <w:szCs w:val="36"/>
          </w:rPr>
          <w:drawing>
            <wp:inline distT="0" distB="0" distL="0" distR="0" wp14:anchorId="1E385406" wp14:editId="54D90CD9">
              <wp:extent cx="6729181" cy="4000500"/>
              <wp:effectExtent l="0" t="0" r="0" b="0"/>
              <wp:docPr id="1321969407" name="Picture 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321969407" name=""/>
                      <pic:cNvPicPr/>
                    </pic:nvPicPr>
                    <pic:blipFill>
                      <a:blip r:embed="rId49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733498" cy="4003066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0E85F63F" w14:textId="3E88BE9F" w:rsidR="005575C2" w:rsidRDefault="00391F57" w:rsidP="00BB5E35">
      <w:pPr>
        <w:spacing w:line="240" w:lineRule="auto"/>
        <w:rPr>
          <w:ins w:id="785" w:author="NIKHIL" w:date="2024-01-12T19:05:00Z"/>
          <w:rFonts w:cstheme="minorHAnsi"/>
          <w:color w:val="222222"/>
          <w:sz w:val="36"/>
          <w:szCs w:val="36"/>
        </w:rPr>
      </w:pPr>
      <w:ins w:id="786" w:author="NIKHIL" w:date="2024-01-21T11:56:00Z">
        <w:r w:rsidRPr="00391F57">
          <w:rPr>
            <w:rFonts w:cstheme="minorHAnsi"/>
            <w:noProof/>
            <w:color w:val="222222"/>
            <w:sz w:val="36"/>
            <w:szCs w:val="36"/>
          </w:rPr>
          <w:lastRenderedPageBreak/>
          <w:drawing>
            <wp:inline distT="0" distB="0" distL="0" distR="0" wp14:anchorId="1F059F4C" wp14:editId="53256187">
              <wp:extent cx="6776113" cy="4102100"/>
              <wp:effectExtent l="0" t="0" r="5715" b="0"/>
              <wp:docPr id="1138964082" name="Picture 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138964082" name=""/>
                      <pic:cNvPicPr/>
                    </pic:nvPicPr>
                    <pic:blipFill>
                      <a:blip r:embed="rId50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780738" cy="410490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09BE0367" w14:textId="77777777" w:rsidR="005575C2" w:rsidRDefault="005575C2" w:rsidP="00BB5E35">
      <w:pPr>
        <w:spacing w:line="240" w:lineRule="auto"/>
        <w:rPr>
          <w:ins w:id="787" w:author="NIKHIL" w:date="2024-01-12T19:05:00Z"/>
          <w:rFonts w:cstheme="minorHAnsi"/>
          <w:color w:val="222222"/>
          <w:sz w:val="36"/>
          <w:szCs w:val="36"/>
        </w:rPr>
      </w:pPr>
    </w:p>
    <w:p w14:paraId="4E8444B9" w14:textId="4EC2A470" w:rsidR="005575C2" w:rsidRDefault="00250E9F" w:rsidP="00BB5E35">
      <w:pPr>
        <w:spacing w:line="240" w:lineRule="auto"/>
        <w:rPr>
          <w:rFonts w:cstheme="minorHAnsi"/>
          <w:color w:val="222222"/>
          <w:sz w:val="36"/>
          <w:szCs w:val="36"/>
        </w:rPr>
      </w:pPr>
      <w:ins w:id="788" w:author="NIKHIL" w:date="2024-01-21T11:57:00Z">
        <w:r w:rsidRPr="00250E9F">
          <w:rPr>
            <w:rFonts w:cstheme="minorHAnsi"/>
            <w:noProof/>
            <w:color w:val="222222"/>
            <w:sz w:val="36"/>
            <w:szCs w:val="36"/>
          </w:rPr>
          <w:drawing>
            <wp:inline distT="0" distB="0" distL="0" distR="0" wp14:anchorId="1C2B413E" wp14:editId="53AC6518">
              <wp:extent cx="6720197" cy="4038600"/>
              <wp:effectExtent l="0" t="0" r="5080" b="0"/>
              <wp:docPr id="1509382695" name="Picture 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509382695" name=""/>
                      <pic:cNvPicPr/>
                    </pic:nvPicPr>
                    <pic:blipFill>
                      <a:blip r:embed="rId51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724794" cy="4041363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61BC153C" w14:textId="13BEBADF" w:rsidR="007B167B" w:rsidRDefault="002A51EB" w:rsidP="00BB5E35">
      <w:pPr>
        <w:spacing w:line="240" w:lineRule="auto"/>
        <w:rPr>
          <w:rFonts w:cstheme="minorHAnsi"/>
          <w:color w:val="222222"/>
          <w:sz w:val="36"/>
          <w:szCs w:val="36"/>
        </w:rPr>
      </w:pPr>
      <w:ins w:id="789" w:author="NIKHIL" w:date="2024-01-12T19:08:00Z">
        <w:r w:rsidRPr="002A51EB">
          <w:rPr>
            <w:rFonts w:cstheme="minorHAnsi"/>
            <w:noProof/>
            <w:color w:val="222222"/>
            <w:sz w:val="36"/>
            <w:szCs w:val="36"/>
          </w:rPr>
          <w:lastRenderedPageBreak/>
          <w:drawing>
            <wp:inline distT="0" distB="0" distL="0" distR="0" wp14:anchorId="1713B775" wp14:editId="02D4E99E">
              <wp:extent cx="6717651" cy="4157003"/>
              <wp:effectExtent l="0" t="0" r="7620" b="0"/>
              <wp:docPr id="1525676232" name="Picture 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525676232" name=""/>
                      <pic:cNvPicPr/>
                    </pic:nvPicPr>
                    <pic:blipFill>
                      <a:blip r:embed="rId52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728203" cy="4163533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0E8F90A1" w14:textId="68466719" w:rsidR="0047296D" w:rsidRPr="0047296D" w:rsidDel="006C5F15" w:rsidRDefault="0047296D" w:rsidP="0047296D">
      <w:pPr>
        <w:pStyle w:val="ListParagraph"/>
        <w:numPr>
          <w:ilvl w:val="0"/>
          <w:numId w:val="2"/>
        </w:numPr>
        <w:spacing w:line="240" w:lineRule="auto"/>
        <w:rPr>
          <w:del w:id="790" w:author="NIKHIL" w:date="2024-01-12T17:16:00Z"/>
          <w:sz w:val="56"/>
          <w:szCs w:val="56"/>
        </w:rPr>
      </w:pPr>
      <w:del w:id="791" w:author="NIKHIL" w:date="2024-01-12T17:16:00Z">
        <w:r w:rsidRPr="0047296D" w:rsidDel="006C5F15">
          <w:rPr>
            <w:sz w:val="56"/>
            <w:szCs w:val="56"/>
          </w:rPr>
          <w:delText>Visualization Charts</w:delText>
        </w:r>
      </w:del>
    </w:p>
    <w:p w14:paraId="3A21ACAA" w14:textId="34AC1BCC" w:rsidR="00BB5E35" w:rsidRDefault="00BB5E35" w:rsidP="00BB5E35">
      <w:pPr>
        <w:spacing w:line="240" w:lineRule="auto"/>
        <w:rPr>
          <w:b/>
          <w:bCs/>
          <w:sz w:val="36"/>
          <w:szCs w:val="36"/>
        </w:rPr>
      </w:pPr>
    </w:p>
    <w:p w14:paraId="754EFD83" w14:textId="6FD16F2C" w:rsidR="00250E9F" w:rsidRDefault="00250E9F" w:rsidP="00BB5E35">
      <w:pPr>
        <w:spacing w:line="240" w:lineRule="auto"/>
        <w:rPr>
          <w:ins w:id="792" w:author="NIKHIL" w:date="2024-01-21T12:04:00Z"/>
          <w:b/>
          <w:bCs/>
          <w:sz w:val="36"/>
          <w:szCs w:val="36"/>
        </w:rPr>
      </w:pPr>
      <w:ins w:id="793" w:author="NIKHIL" w:date="2024-01-21T12:02:00Z">
        <w:r w:rsidRPr="00250E9F">
          <w:rPr>
            <w:b/>
            <w:bCs/>
            <w:noProof/>
            <w:sz w:val="36"/>
            <w:szCs w:val="36"/>
          </w:rPr>
          <w:drawing>
            <wp:inline distT="0" distB="0" distL="0" distR="0" wp14:anchorId="1DA7B88C" wp14:editId="67F54581">
              <wp:extent cx="6780001" cy="4121150"/>
              <wp:effectExtent l="0" t="0" r="1905" b="0"/>
              <wp:docPr id="938611661" name="Picture 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938611661" name=""/>
                      <pic:cNvPicPr/>
                    </pic:nvPicPr>
                    <pic:blipFill>
                      <a:blip r:embed="rId53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785945" cy="4124763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3C4AB3B7" w14:textId="77777777" w:rsidR="009F2252" w:rsidRDefault="00250E9F" w:rsidP="00250E9F">
      <w:pPr>
        <w:rPr>
          <w:ins w:id="794" w:author="NIKHIL" w:date="2024-01-21T12:06:00Z"/>
          <w:b/>
          <w:bCs/>
          <w:sz w:val="36"/>
          <w:szCs w:val="36"/>
        </w:rPr>
      </w:pPr>
      <w:ins w:id="795" w:author="NIKHIL" w:date="2024-01-21T12:04:00Z">
        <w:r w:rsidRPr="00250E9F">
          <w:rPr>
            <w:b/>
            <w:bCs/>
            <w:noProof/>
            <w:sz w:val="36"/>
            <w:szCs w:val="36"/>
          </w:rPr>
          <w:lastRenderedPageBreak/>
          <w:drawing>
            <wp:inline distT="0" distB="0" distL="0" distR="0" wp14:anchorId="49EA3A1E" wp14:editId="11402A3D">
              <wp:extent cx="6721583" cy="4044950"/>
              <wp:effectExtent l="0" t="0" r="3175" b="0"/>
              <wp:docPr id="601202952" name="Picture 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601202952" name=""/>
                      <pic:cNvPicPr/>
                    </pic:nvPicPr>
                    <pic:blipFill>
                      <a:blip r:embed="rId54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729898" cy="4049954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11E73067" w14:textId="77777777" w:rsidR="009F2252" w:rsidRDefault="009F2252" w:rsidP="00250E9F">
      <w:pPr>
        <w:rPr>
          <w:ins w:id="796" w:author="NIKHIL" w:date="2024-01-21T12:06:00Z"/>
          <w:b/>
          <w:bCs/>
          <w:sz w:val="36"/>
          <w:szCs w:val="36"/>
        </w:rPr>
      </w:pPr>
    </w:p>
    <w:p w14:paraId="016737B9" w14:textId="55BE361E" w:rsidR="00732E9A" w:rsidRDefault="009F2252">
      <w:pPr>
        <w:rPr>
          <w:b/>
          <w:bCs/>
          <w:sz w:val="36"/>
          <w:szCs w:val="36"/>
        </w:rPr>
        <w:pPrChange w:id="797" w:author="NIKHIL" w:date="2024-01-21T12:04:00Z">
          <w:pPr>
            <w:spacing w:line="240" w:lineRule="auto"/>
          </w:pPr>
        </w:pPrChange>
      </w:pPr>
      <w:ins w:id="798" w:author="NIKHIL" w:date="2024-01-21T12:06:00Z">
        <w:r w:rsidRPr="009F2252">
          <w:rPr>
            <w:b/>
            <w:bCs/>
            <w:noProof/>
            <w:sz w:val="36"/>
            <w:szCs w:val="36"/>
          </w:rPr>
          <w:drawing>
            <wp:inline distT="0" distB="0" distL="0" distR="0" wp14:anchorId="5968F71A" wp14:editId="47F918EA">
              <wp:extent cx="6784162" cy="4102100"/>
              <wp:effectExtent l="0" t="0" r="0" b="0"/>
              <wp:docPr id="1865231842" name="Picture 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865231842" name=""/>
                      <pic:cNvPicPr/>
                    </pic:nvPicPr>
                    <pic:blipFill>
                      <a:blip r:embed="rId55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789838" cy="4105532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3EEF1F0A" w14:textId="176293C0" w:rsidR="00BB5E35" w:rsidRPr="009F5BE1" w:rsidDel="006C5F15" w:rsidRDefault="009F5BE1" w:rsidP="00E52184">
      <w:pPr>
        <w:pStyle w:val="ListParagraph"/>
        <w:numPr>
          <w:ilvl w:val="0"/>
          <w:numId w:val="15"/>
        </w:numPr>
        <w:spacing w:line="240" w:lineRule="auto"/>
        <w:rPr>
          <w:del w:id="799" w:author="NIKHIL" w:date="2024-01-12T17:17:00Z"/>
          <w:rFonts w:cstheme="minorHAnsi"/>
          <w:sz w:val="56"/>
          <w:szCs w:val="56"/>
          <w:rPrChange w:id="800" w:author="NIKHIL" w:date="2024-01-12T22:48:00Z">
            <w:rPr>
              <w:del w:id="801" w:author="NIKHIL" w:date="2024-01-12T17:17:00Z"/>
              <w:rFonts w:cstheme="minorHAnsi"/>
              <w:sz w:val="36"/>
              <w:szCs w:val="36"/>
            </w:rPr>
          </w:rPrChange>
        </w:rPr>
      </w:pPr>
      <w:ins w:id="802" w:author="NIKHIL" w:date="2024-01-12T22:47:00Z">
        <w:r w:rsidRPr="009F5BE1">
          <w:rPr>
            <w:rFonts w:cstheme="minorHAnsi"/>
            <w:color w:val="222222"/>
            <w:sz w:val="56"/>
            <w:szCs w:val="56"/>
            <w:rPrChange w:id="803" w:author="NIKHIL" w:date="2024-01-12T22:48:00Z">
              <w:rPr>
                <w:rFonts w:cstheme="minorHAnsi"/>
                <w:color w:val="222222"/>
                <w:sz w:val="36"/>
                <w:szCs w:val="36"/>
              </w:rPr>
            </w:rPrChange>
          </w:rPr>
          <w:lastRenderedPageBreak/>
          <w:t xml:space="preserve">Key </w:t>
        </w:r>
      </w:ins>
      <w:del w:id="804" w:author="NIKHIL" w:date="2024-01-12T17:17:00Z">
        <w:r w:rsidR="00732E9A" w:rsidRPr="009F5BE1" w:rsidDel="006C5F15">
          <w:rPr>
            <w:rFonts w:cstheme="minorHAnsi"/>
            <w:color w:val="222222"/>
            <w:sz w:val="56"/>
            <w:szCs w:val="56"/>
            <w:rPrChange w:id="805" w:author="NIKHIL" w:date="2024-01-12T22:48:00Z">
              <w:rPr>
                <w:rFonts w:cstheme="minorHAnsi"/>
                <w:color w:val="222222"/>
                <w:sz w:val="36"/>
                <w:szCs w:val="36"/>
              </w:rPr>
            </w:rPrChange>
          </w:rPr>
          <w:delText>Sales ($) trend throughout the year</w:delText>
        </w:r>
        <w:r w:rsidR="00E52184" w:rsidRPr="009F5BE1" w:rsidDel="006C5F15">
          <w:rPr>
            <w:rFonts w:cstheme="minorHAnsi"/>
            <w:color w:val="222222"/>
            <w:sz w:val="56"/>
            <w:szCs w:val="56"/>
            <w:rPrChange w:id="806" w:author="NIKHIL" w:date="2024-01-12T22:48:00Z">
              <w:rPr>
                <w:rFonts w:cstheme="minorHAnsi"/>
                <w:color w:val="222222"/>
                <w:sz w:val="36"/>
                <w:szCs w:val="36"/>
              </w:rPr>
            </w:rPrChange>
          </w:rPr>
          <w:delText xml:space="preserve"> </w:delText>
        </w:r>
        <w:r w:rsidR="00732E9A" w:rsidRPr="009F5BE1" w:rsidDel="006C5F15">
          <w:rPr>
            <w:rFonts w:cstheme="minorHAnsi"/>
            <w:color w:val="222222"/>
            <w:sz w:val="56"/>
            <w:szCs w:val="56"/>
            <w:rPrChange w:id="807" w:author="NIKHIL" w:date="2024-01-12T22:48:00Z">
              <w:rPr>
                <w:rFonts w:cstheme="minorHAnsi"/>
                <w:color w:val="222222"/>
                <w:sz w:val="36"/>
                <w:szCs w:val="36"/>
              </w:rPr>
            </w:rPrChange>
          </w:rPr>
          <w:delText>(2015)</w:delText>
        </w:r>
      </w:del>
    </w:p>
    <w:p w14:paraId="532D622B" w14:textId="59ECF314" w:rsidR="00506CF3" w:rsidRPr="009F5BE1" w:rsidDel="006C5F15" w:rsidRDefault="00506CF3" w:rsidP="00506CF3">
      <w:pPr>
        <w:spacing w:line="240" w:lineRule="auto"/>
        <w:ind w:left="80"/>
        <w:rPr>
          <w:del w:id="808" w:author="NIKHIL" w:date="2024-01-12T17:17:00Z"/>
          <w:rFonts w:cstheme="minorHAnsi"/>
          <w:sz w:val="56"/>
          <w:szCs w:val="56"/>
          <w:rPrChange w:id="809" w:author="NIKHIL" w:date="2024-01-12T22:48:00Z">
            <w:rPr>
              <w:del w:id="810" w:author="NIKHIL" w:date="2024-01-12T17:17:00Z"/>
              <w:rFonts w:cstheme="minorHAnsi"/>
              <w:sz w:val="36"/>
              <w:szCs w:val="36"/>
            </w:rPr>
          </w:rPrChange>
        </w:rPr>
      </w:pPr>
      <w:del w:id="811" w:author="NIKHIL" w:date="2024-01-12T17:17:00Z">
        <w:r w:rsidRPr="009F5BE1" w:rsidDel="006C5F15">
          <w:rPr>
            <w:rFonts w:cstheme="minorHAnsi"/>
            <w:noProof/>
            <w:color w:val="222222"/>
            <w:sz w:val="56"/>
            <w:szCs w:val="56"/>
            <w:rPrChange w:id="812" w:author="NIKHIL" w:date="2024-01-12T22:48:00Z">
              <w:rPr>
                <w:rFonts w:cstheme="minorHAnsi"/>
                <w:noProof/>
                <w:color w:val="222222"/>
                <w:sz w:val="36"/>
                <w:szCs w:val="36"/>
              </w:rPr>
            </w:rPrChange>
          </w:rPr>
          <w:drawing>
            <wp:inline distT="0" distB="0" distL="0" distR="0" wp14:anchorId="261100F6" wp14:editId="0B806304">
              <wp:extent cx="6477000" cy="3086100"/>
              <wp:effectExtent l="0" t="0" r="0" b="0"/>
              <wp:docPr id="1752019682" name="Picture 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752019682" name=""/>
                      <pic:cNvPicPr/>
                    </pic:nvPicPr>
                    <pic:blipFill>
                      <a:blip r:embed="rId56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477551" cy="3086363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del>
    </w:p>
    <w:p w14:paraId="15239EAE" w14:textId="25882ECC" w:rsidR="00BB5E35" w:rsidRPr="009F5BE1" w:rsidDel="006C5F15" w:rsidRDefault="00593D01" w:rsidP="00BB5E35">
      <w:pPr>
        <w:pStyle w:val="ListParagraph"/>
        <w:spacing w:line="240" w:lineRule="auto"/>
        <w:ind w:left="440"/>
        <w:rPr>
          <w:del w:id="813" w:author="NIKHIL" w:date="2024-01-12T17:17:00Z"/>
          <w:rFonts w:cstheme="minorHAnsi"/>
          <w:color w:val="222222"/>
          <w:sz w:val="56"/>
          <w:szCs w:val="56"/>
          <w:rPrChange w:id="814" w:author="NIKHIL" w:date="2024-01-12T22:48:00Z">
            <w:rPr>
              <w:del w:id="815" w:author="NIKHIL" w:date="2024-01-12T17:17:00Z"/>
              <w:rFonts w:cstheme="minorHAnsi"/>
              <w:color w:val="222222"/>
              <w:sz w:val="36"/>
              <w:szCs w:val="36"/>
            </w:rPr>
          </w:rPrChange>
        </w:rPr>
      </w:pPr>
      <w:del w:id="816" w:author="NIKHIL" w:date="2024-01-12T17:17:00Z">
        <w:r w:rsidRPr="009F5BE1" w:rsidDel="006C5F15">
          <w:rPr>
            <w:rFonts w:cstheme="minorHAnsi"/>
            <w:color w:val="222222"/>
            <w:sz w:val="56"/>
            <w:szCs w:val="56"/>
            <w:rPrChange w:id="817" w:author="NIKHIL" w:date="2024-01-12T22:48:00Z">
              <w:rPr>
                <w:rFonts w:cstheme="minorHAnsi"/>
                <w:color w:val="222222"/>
                <w:sz w:val="36"/>
                <w:szCs w:val="36"/>
              </w:rPr>
            </w:rPrChange>
          </w:rPr>
          <w:br/>
        </w:r>
      </w:del>
    </w:p>
    <w:p w14:paraId="34C85201" w14:textId="74E2E12C" w:rsidR="00BB5E35" w:rsidRPr="009F5BE1" w:rsidDel="006C5F15" w:rsidRDefault="00ED3D69" w:rsidP="00ED3D69">
      <w:pPr>
        <w:pStyle w:val="ListParagraph"/>
        <w:numPr>
          <w:ilvl w:val="0"/>
          <w:numId w:val="15"/>
        </w:numPr>
        <w:spacing w:line="240" w:lineRule="auto"/>
        <w:rPr>
          <w:del w:id="818" w:author="NIKHIL" w:date="2024-01-12T17:17:00Z"/>
          <w:rFonts w:cstheme="minorHAnsi"/>
          <w:sz w:val="56"/>
          <w:szCs w:val="56"/>
          <w:rPrChange w:id="819" w:author="NIKHIL" w:date="2024-01-12T22:48:00Z">
            <w:rPr>
              <w:del w:id="820" w:author="NIKHIL" w:date="2024-01-12T17:17:00Z"/>
              <w:rFonts w:cstheme="minorHAnsi"/>
              <w:sz w:val="36"/>
              <w:szCs w:val="36"/>
            </w:rPr>
          </w:rPrChange>
        </w:rPr>
      </w:pPr>
      <w:del w:id="821" w:author="NIKHIL" w:date="2024-01-12T17:17:00Z">
        <w:r w:rsidRPr="009F5BE1" w:rsidDel="006C5F15">
          <w:rPr>
            <w:rFonts w:cstheme="minorHAnsi"/>
            <w:noProof/>
            <w:color w:val="222222"/>
            <w:sz w:val="56"/>
            <w:szCs w:val="56"/>
            <w:rPrChange w:id="822" w:author="NIKHIL" w:date="2024-01-12T22:48:00Z">
              <w:rPr>
                <w:rFonts w:cstheme="minorHAnsi"/>
                <w:noProof/>
                <w:color w:val="222222"/>
                <w:sz w:val="36"/>
                <w:szCs w:val="36"/>
              </w:rPr>
            </w:rPrChange>
          </w:rPr>
          <w:drawing>
            <wp:anchor distT="0" distB="0" distL="114300" distR="114300" simplePos="0" relativeHeight="251658240" behindDoc="0" locked="0" layoutInCell="1" allowOverlap="1" wp14:anchorId="1B3D0D12" wp14:editId="3C854123">
              <wp:simplePos x="0" y="0"/>
              <wp:positionH relativeFrom="margin">
                <wp:align>left</wp:align>
              </wp:positionH>
              <wp:positionV relativeFrom="paragraph">
                <wp:posOffset>382270</wp:posOffset>
              </wp:positionV>
              <wp:extent cx="3362960" cy="2235200"/>
              <wp:effectExtent l="0" t="0" r="8890" b="0"/>
              <wp:wrapSquare wrapText="bothSides"/>
              <wp:docPr id="343163752" name="Picture 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343163752" name=""/>
                      <pic:cNvPicPr/>
                    </pic:nvPicPr>
                    <pic:blipFill>
                      <a:blip r:embed="rId57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3362960" cy="223520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  <wp14:sizeRelV relativeFrom="margin">
                <wp14:pctHeight>0</wp14:pctHeight>
              </wp14:sizeRelV>
            </wp:anchor>
          </w:drawing>
        </w:r>
        <w:r w:rsidR="00732E9A" w:rsidRPr="009F5BE1" w:rsidDel="006C5F15">
          <w:rPr>
            <w:rFonts w:cstheme="minorHAnsi"/>
            <w:color w:val="222222"/>
            <w:sz w:val="56"/>
            <w:szCs w:val="56"/>
            <w:rPrChange w:id="823" w:author="NIKHIL" w:date="2024-01-12T22:48:00Z">
              <w:rPr>
                <w:rFonts w:cstheme="minorHAnsi"/>
                <w:color w:val="222222"/>
                <w:sz w:val="36"/>
                <w:szCs w:val="36"/>
              </w:rPr>
            </w:rPrChange>
          </w:rPr>
          <w:delText>KPIs</w:delText>
        </w:r>
      </w:del>
    </w:p>
    <w:p w14:paraId="4B387FE8" w14:textId="3EE53950" w:rsidR="00732E9A" w:rsidRPr="009F5BE1" w:rsidDel="006C5F15" w:rsidRDefault="00732E9A" w:rsidP="00BB5E35">
      <w:pPr>
        <w:spacing w:line="240" w:lineRule="auto"/>
        <w:ind w:left="80"/>
        <w:rPr>
          <w:del w:id="824" w:author="NIKHIL" w:date="2024-01-12T17:17:00Z"/>
          <w:rFonts w:cstheme="minorHAnsi"/>
          <w:color w:val="222222"/>
          <w:sz w:val="56"/>
          <w:szCs w:val="56"/>
          <w:rPrChange w:id="825" w:author="NIKHIL" w:date="2024-01-12T22:48:00Z">
            <w:rPr>
              <w:del w:id="826" w:author="NIKHIL" w:date="2024-01-12T17:17:00Z"/>
              <w:rFonts w:cstheme="minorHAnsi"/>
              <w:color w:val="222222"/>
              <w:sz w:val="36"/>
              <w:szCs w:val="36"/>
            </w:rPr>
          </w:rPrChange>
        </w:rPr>
      </w:pPr>
    </w:p>
    <w:p w14:paraId="157A36B5" w14:textId="7AD4944A" w:rsidR="00732E9A" w:rsidRPr="009F5BE1" w:rsidDel="006C5F15" w:rsidRDefault="00732E9A" w:rsidP="00732E9A">
      <w:pPr>
        <w:rPr>
          <w:del w:id="827" w:author="NIKHIL" w:date="2024-01-12T17:17:00Z"/>
          <w:rFonts w:cstheme="minorHAnsi"/>
          <w:sz w:val="56"/>
          <w:szCs w:val="56"/>
          <w:rPrChange w:id="828" w:author="NIKHIL" w:date="2024-01-12T22:48:00Z">
            <w:rPr>
              <w:del w:id="829" w:author="NIKHIL" w:date="2024-01-12T17:17:00Z"/>
              <w:rFonts w:cstheme="minorHAnsi"/>
              <w:sz w:val="36"/>
              <w:szCs w:val="36"/>
            </w:rPr>
          </w:rPrChange>
        </w:rPr>
      </w:pPr>
    </w:p>
    <w:p w14:paraId="46C80708" w14:textId="4849E01B" w:rsidR="00732E9A" w:rsidRPr="009F5BE1" w:rsidDel="006C5F15" w:rsidRDefault="00732E9A" w:rsidP="00732E9A">
      <w:pPr>
        <w:rPr>
          <w:del w:id="830" w:author="NIKHIL" w:date="2024-01-12T17:17:00Z"/>
          <w:rFonts w:cstheme="minorHAnsi"/>
          <w:sz w:val="56"/>
          <w:szCs w:val="56"/>
          <w:rPrChange w:id="831" w:author="NIKHIL" w:date="2024-01-12T22:48:00Z">
            <w:rPr>
              <w:del w:id="832" w:author="NIKHIL" w:date="2024-01-12T17:17:00Z"/>
              <w:rFonts w:cstheme="minorHAnsi"/>
              <w:sz w:val="36"/>
              <w:szCs w:val="36"/>
            </w:rPr>
          </w:rPrChange>
        </w:rPr>
      </w:pPr>
    </w:p>
    <w:p w14:paraId="7D9D938E" w14:textId="55274426" w:rsidR="00732E9A" w:rsidRPr="009F5BE1" w:rsidDel="006C5F15" w:rsidRDefault="00732E9A" w:rsidP="00732E9A">
      <w:pPr>
        <w:rPr>
          <w:del w:id="833" w:author="NIKHIL" w:date="2024-01-12T17:17:00Z"/>
          <w:rFonts w:cstheme="minorHAnsi"/>
          <w:sz w:val="56"/>
          <w:szCs w:val="56"/>
          <w:rPrChange w:id="834" w:author="NIKHIL" w:date="2024-01-12T22:48:00Z">
            <w:rPr>
              <w:del w:id="835" w:author="NIKHIL" w:date="2024-01-12T17:17:00Z"/>
              <w:rFonts w:cstheme="minorHAnsi"/>
              <w:sz w:val="36"/>
              <w:szCs w:val="36"/>
            </w:rPr>
          </w:rPrChange>
        </w:rPr>
      </w:pPr>
    </w:p>
    <w:p w14:paraId="31AA5593" w14:textId="476F8465" w:rsidR="00732E9A" w:rsidRPr="009F5BE1" w:rsidDel="006C5F15" w:rsidRDefault="00732E9A" w:rsidP="00732E9A">
      <w:pPr>
        <w:tabs>
          <w:tab w:val="left" w:pos="1002"/>
        </w:tabs>
        <w:spacing w:line="240" w:lineRule="auto"/>
        <w:ind w:left="80"/>
        <w:rPr>
          <w:del w:id="836" w:author="NIKHIL" w:date="2024-01-12T17:17:00Z"/>
          <w:rFonts w:cstheme="minorHAnsi"/>
          <w:color w:val="222222"/>
          <w:sz w:val="56"/>
          <w:szCs w:val="56"/>
          <w:rPrChange w:id="837" w:author="NIKHIL" w:date="2024-01-12T22:48:00Z">
            <w:rPr>
              <w:del w:id="838" w:author="NIKHIL" w:date="2024-01-12T17:17:00Z"/>
              <w:rFonts w:cstheme="minorHAnsi"/>
              <w:color w:val="222222"/>
              <w:sz w:val="36"/>
              <w:szCs w:val="36"/>
            </w:rPr>
          </w:rPrChange>
        </w:rPr>
      </w:pPr>
      <w:del w:id="839" w:author="NIKHIL" w:date="2024-01-12T17:17:00Z">
        <w:r w:rsidRPr="009F5BE1" w:rsidDel="006C5F15">
          <w:rPr>
            <w:rFonts w:cstheme="minorHAnsi"/>
            <w:color w:val="222222"/>
            <w:sz w:val="56"/>
            <w:szCs w:val="56"/>
            <w:rPrChange w:id="840" w:author="NIKHIL" w:date="2024-01-12T22:48:00Z">
              <w:rPr>
                <w:rFonts w:cstheme="minorHAnsi"/>
                <w:color w:val="222222"/>
                <w:sz w:val="36"/>
                <w:szCs w:val="36"/>
              </w:rPr>
            </w:rPrChange>
          </w:rPr>
          <w:tab/>
        </w:r>
      </w:del>
    </w:p>
    <w:p w14:paraId="282AAF44" w14:textId="1C3703CA" w:rsidR="00732E9A" w:rsidRPr="009F5BE1" w:rsidDel="006C5F15" w:rsidRDefault="00732E9A" w:rsidP="00732E9A">
      <w:pPr>
        <w:tabs>
          <w:tab w:val="left" w:pos="1002"/>
        </w:tabs>
        <w:spacing w:line="240" w:lineRule="auto"/>
        <w:ind w:left="80"/>
        <w:rPr>
          <w:del w:id="841" w:author="NIKHIL" w:date="2024-01-12T17:17:00Z"/>
          <w:rFonts w:cstheme="minorHAnsi"/>
          <w:color w:val="222222"/>
          <w:sz w:val="56"/>
          <w:szCs w:val="56"/>
          <w:rPrChange w:id="842" w:author="NIKHIL" w:date="2024-01-12T22:48:00Z">
            <w:rPr>
              <w:del w:id="843" w:author="NIKHIL" w:date="2024-01-12T17:17:00Z"/>
              <w:rFonts w:cstheme="minorHAnsi"/>
              <w:color w:val="222222"/>
              <w:sz w:val="36"/>
              <w:szCs w:val="36"/>
            </w:rPr>
          </w:rPrChange>
        </w:rPr>
      </w:pPr>
    </w:p>
    <w:p w14:paraId="78B8F170" w14:textId="07F5ADDF" w:rsidR="00732E9A" w:rsidRPr="009F5BE1" w:rsidDel="006C5F15" w:rsidRDefault="00732E9A" w:rsidP="00732E9A">
      <w:pPr>
        <w:tabs>
          <w:tab w:val="left" w:pos="1002"/>
        </w:tabs>
        <w:spacing w:line="240" w:lineRule="auto"/>
        <w:ind w:left="80"/>
        <w:rPr>
          <w:del w:id="844" w:author="NIKHIL" w:date="2024-01-12T17:17:00Z"/>
          <w:rFonts w:cstheme="minorHAnsi"/>
          <w:color w:val="222222"/>
          <w:sz w:val="56"/>
          <w:szCs w:val="56"/>
          <w:rPrChange w:id="845" w:author="NIKHIL" w:date="2024-01-12T22:48:00Z">
            <w:rPr>
              <w:del w:id="846" w:author="NIKHIL" w:date="2024-01-12T17:17:00Z"/>
              <w:rFonts w:cstheme="minorHAnsi"/>
              <w:color w:val="222222"/>
              <w:sz w:val="36"/>
              <w:szCs w:val="36"/>
            </w:rPr>
          </w:rPrChange>
        </w:rPr>
      </w:pPr>
      <w:del w:id="847" w:author="NIKHIL" w:date="2024-01-12T17:17:00Z">
        <w:r w:rsidRPr="009F5BE1" w:rsidDel="006C5F15">
          <w:rPr>
            <w:rFonts w:cstheme="minorHAnsi"/>
            <w:noProof/>
            <w:color w:val="222222"/>
            <w:sz w:val="56"/>
            <w:szCs w:val="56"/>
            <w:rPrChange w:id="848" w:author="NIKHIL" w:date="2024-01-12T22:48:00Z">
              <w:rPr>
                <w:rFonts w:cstheme="minorHAnsi"/>
                <w:noProof/>
                <w:color w:val="222222"/>
                <w:sz w:val="36"/>
                <w:szCs w:val="36"/>
              </w:rPr>
            </w:rPrChange>
          </w:rPr>
          <w:drawing>
            <wp:inline distT="0" distB="0" distL="0" distR="0" wp14:anchorId="35FB2C8C" wp14:editId="7290ACEE">
              <wp:extent cx="6182360" cy="679450"/>
              <wp:effectExtent l="0" t="0" r="8890" b="6350"/>
              <wp:docPr id="1595515808" name="Picture 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595515808" name=""/>
                      <pic:cNvPicPr/>
                    </pic:nvPicPr>
                    <pic:blipFill>
                      <a:blip r:embed="rId58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231058" cy="684802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del>
    </w:p>
    <w:p w14:paraId="3C098BD1" w14:textId="58751B28" w:rsidR="00BB5E35" w:rsidRPr="009F5BE1" w:rsidDel="006C5F15" w:rsidRDefault="00593D01" w:rsidP="00BB5E35">
      <w:pPr>
        <w:spacing w:line="240" w:lineRule="auto"/>
        <w:ind w:left="80"/>
        <w:rPr>
          <w:del w:id="849" w:author="NIKHIL" w:date="2024-01-12T17:17:00Z"/>
          <w:rFonts w:cstheme="minorHAnsi"/>
          <w:color w:val="222222"/>
          <w:sz w:val="56"/>
          <w:szCs w:val="56"/>
          <w:rPrChange w:id="850" w:author="NIKHIL" w:date="2024-01-12T22:48:00Z">
            <w:rPr>
              <w:del w:id="851" w:author="NIKHIL" w:date="2024-01-12T17:17:00Z"/>
              <w:rFonts w:cstheme="minorHAnsi"/>
              <w:color w:val="222222"/>
              <w:sz w:val="36"/>
              <w:szCs w:val="36"/>
            </w:rPr>
          </w:rPrChange>
        </w:rPr>
      </w:pPr>
      <w:del w:id="852" w:author="NIKHIL" w:date="2024-01-12T17:17:00Z">
        <w:r w:rsidRPr="009F5BE1" w:rsidDel="006C5F15">
          <w:rPr>
            <w:rFonts w:cstheme="minorHAnsi"/>
            <w:color w:val="222222"/>
            <w:sz w:val="56"/>
            <w:szCs w:val="56"/>
            <w:rPrChange w:id="853" w:author="NIKHIL" w:date="2024-01-12T22:48:00Z">
              <w:rPr>
                <w:rFonts w:cstheme="minorHAnsi"/>
                <w:color w:val="222222"/>
                <w:sz w:val="36"/>
                <w:szCs w:val="36"/>
              </w:rPr>
            </w:rPrChange>
          </w:rPr>
          <w:br/>
        </w:r>
        <w:r w:rsidR="00BB5E35" w:rsidRPr="009F5BE1" w:rsidDel="006C5F15">
          <w:rPr>
            <w:rFonts w:cstheme="minorHAnsi"/>
            <w:color w:val="222222"/>
            <w:sz w:val="56"/>
            <w:szCs w:val="56"/>
            <w:rPrChange w:id="854" w:author="NIKHIL" w:date="2024-01-12T22:48:00Z">
              <w:rPr>
                <w:rFonts w:cstheme="minorHAnsi"/>
                <w:color w:val="222222"/>
                <w:sz w:val="36"/>
                <w:szCs w:val="36"/>
              </w:rPr>
            </w:rPrChange>
          </w:rPr>
          <w:delText xml:space="preserve">3. </w:delText>
        </w:r>
        <w:r w:rsidR="00732E9A" w:rsidRPr="009F5BE1" w:rsidDel="006C5F15">
          <w:rPr>
            <w:rFonts w:cstheme="minorHAnsi"/>
            <w:color w:val="222222"/>
            <w:sz w:val="56"/>
            <w:szCs w:val="56"/>
            <w:rPrChange w:id="855" w:author="NIKHIL" w:date="2024-01-12T22:48:00Z">
              <w:rPr>
                <w:rFonts w:cstheme="minorHAnsi"/>
                <w:color w:val="222222"/>
                <w:sz w:val="36"/>
                <w:szCs w:val="36"/>
              </w:rPr>
            </w:rPrChange>
          </w:rPr>
          <w:delText>Weekly Trend- Orders</w:delText>
        </w:r>
        <w:r w:rsidR="00DA247F" w:rsidRPr="009F5BE1" w:rsidDel="006C5F15">
          <w:rPr>
            <w:rFonts w:cstheme="minorHAnsi"/>
            <w:color w:val="222222"/>
            <w:sz w:val="56"/>
            <w:szCs w:val="56"/>
            <w:rPrChange w:id="856" w:author="NIKHIL" w:date="2024-01-12T22:48:00Z">
              <w:rPr>
                <w:rFonts w:cstheme="minorHAnsi"/>
                <w:color w:val="222222"/>
                <w:sz w:val="36"/>
                <w:szCs w:val="36"/>
              </w:rPr>
            </w:rPrChange>
          </w:rPr>
          <w:delText xml:space="preserve"> </w:delText>
        </w:r>
      </w:del>
    </w:p>
    <w:p w14:paraId="5A0EA589" w14:textId="228244EF" w:rsidR="00BB5E35" w:rsidRPr="009F5BE1" w:rsidDel="006C5F15" w:rsidRDefault="00CD474A" w:rsidP="00A46A1B">
      <w:pPr>
        <w:spacing w:line="240" w:lineRule="auto"/>
        <w:rPr>
          <w:del w:id="857" w:author="NIKHIL" w:date="2024-01-12T17:17:00Z"/>
          <w:rFonts w:cstheme="minorHAnsi"/>
          <w:color w:val="222222"/>
          <w:sz w:val="56"/>
          <w:szCs w:val="56"/>
          <w:rPrChange w:id="858" w:author="NIKHIL" w:date="2024-01-12T22:48:00Z">
            <w:rPr>
              <w:del w:id="859" w:author="NIKHIL" w:date="2024-01-12T17:17:00Z"/>
              <w:rFonts w:cstheme="minorHAnsi"/>
              <w:color w:val="222222"/>
              <w:sz w:val="36"/>
              <w:szCs w:val="36"/>
            </w:rPr>
          </w:rPrChange>
        </w:rPr>
      </w:pPr>
      <w:del w:id="860" w:author="NIKHIL" w:date="2024-01-12T17:17:00Z">
        <w:r w:rsidRPr="009F5BE1" w:rsidDel="006C5F15">
          <w:rPr>
            <w:rFonts w:cstheme="minorHAnsi"/>
            <w:noProof/>
            <w:color w:val="222222"/>
            <w:sz w:val="56"/>
            <w:szCs w:val="56"/>
            <w:rPrChange w:id="861" w:author="NIKHIL" w:date="2024-01-12T22:48:00Z">
              <w:rPr>
                <w:rFonts w:cstheme="minorHAnsi"/>
                <w:noProof/>
                <w:color w:val="222222"/>
                <w:sz w:val="36"/>
                <w:szCs w:val="36"/>
              </w:rPr>
            </w:rPrChange>
          </w:rPr>
          <w:drawing>
            <wp:inline distT="0" distB="0" distL="0" distR="0" wp14:anchorId="4460E6B4" wp14:editId="135F410B">
              <wp:extent cx="6281202" cy="3321050"/>
              <wp:effectExtent l="0" t="0" r="5715" b="0"/>
              <wp:docPr id="1178224576" name="Picture 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178224576" name=""/>
                      <pic:cNvPicPr/>
                    </pic:nvPicPr>
                    <pic:blipFill>
                      <a:blip r:embed="rId59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285782" cy="3323472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del>
    </w:p>
    <w:p w14:paraId="62FA358D" w14:textId="7A9B45EF" w:rsidR="00DA247F" w:rsidRPr="009F5BE1" w:rsidDel="006C5F15" w:rsidRDefault="00DA247F" w:rsidP="00BB5E35">
      <w:pPr>
        <w:spacing w:line="240" w:lineRule="auto"/>
        <w:rPr>
          <w:del w:id="862" w:author="NIKHIL" w:date="2024-01-12T17:17:00Z"/>
          <w:rFonts w:cstheme="minorHAnsi"/>
          <w:color w:val="222222"/>
          <w:sz w:val="56"/>
          <w:szCs w:val="56"/>
          <w:rPrChange w:id="863" w:author="NIKHIL" w:date="2024-01-12T22:48:00Z">
            <w:rPr>
              <w:del w:id="864" w:author="NIKHIL" w:date="2024-01-12T17:17:00Z"/>
              <w:rFonts w:cstheme="minorHAnsi"/>
              <w:color w:val="222222"/>
              <w:sz w:val="36"/>
              <w:szCs w:val="36"/>
            </w:rPr>
          </w:rPrChange>
        </w:rPr>
      </w:pPr>
    </w:p>
    <w:p w14:paraId="596743AE" w14:textId="4B2D5DB8" w:rsidR="00DA247F" w:rsidRPr="009F5BE1" w:rsidDel="006C5F15" w:rsidRDefault="00593D01" w:rsidP="00BB5E35">
      <w:pPr>
        <w:spacing w:line="240" w:lineRule="auto"/>
        <w:rPr>
          <w:del w:id="865" w:author="NIKHIL" w:date="2024-01-12T17:17:00Z"/>
          <w:rFonts w:cstheme="minorHAnsi"/>
          <w:sz w:val="56"/>
          <w:szCs w:val="56"/>
          <w:rPrChange w:id="866" w:author="NIKHIL" w:date="2024-01-12T22:48:00Z">
            <w:rPr>
              <w:del w:id="867" w:author="NIKHIL" w:date="2024-01-12T17:17:00Z"/>
              <w:rFonts w:cstheme="minorHAnsi"/>
              <w:sz w:val="36"/>
              <w:szCs w:val="36"/>
            </w:rPr>
          </w:rPrChange>
        </w:rPr>
      </w:pPr>
      <w:del w:id="868" w:author="NIKHIL" w:date="2024-01-12T17:17:00Z">
        <w:r w:rsidRPr="009F5BE1" w:rsidDel="006C5F15">
          <w:rPr>
            <w:rFonts w:cstheme="minorHAnsi"/>
            <w:color w:val="222222"/>
            <w:sz w:val="56"/>
            <w:szCs w:val="56"/>
            <w:rPrChange w:id="869" w:author="NIKHIL" w:date="2024-01-12T22:48:00Z">
              <w:rPr>
                <w:rFonts w:cstheme="minorHAnsi"/>
                <w:color w:val="222222"/>
                <w:sz w:val="36"/>
                <w:szCs w:val="36"/>
              </w:rPr>
            </w:rPrChange>
          </w:rPr>
          <w:br/>
        </w:r>
        <w:r w:rsidR="00DA247F" w:rsidRPr="009F5BE1" w:rsidDel="006C5F15">
          <w:rPr>
            <w:rFonts w:cstheme="minorHAnsi"/>
            <w:sz w:val="56"/>
            <w:szCs w:val="56"/>
            <w:rPrChange w:id="870" w:author="NIKHIL" w:date="2024-01-12T22:48:00Z">
              <w:rPr>
                <w:rFonts w:cstheme="minorHAnsi"/>
                <w:sz w:val="36"/>
                <w:szCs w:val="36"/>
              </w:rPr>
            </w:rPrChange>
          </w:rPr>
          <w:delText xml:space="preserve">4. </w:delText>
        </w:r>
        <w:r w:rsidR="00CD474A" w:rsidRPr="009F5BE1" w:rsidDel="006C5F15">
          <w:rPr>
            <w:rFonts w:cstheme="minorHAnsi"/>
            <w:sz w:val="56"/>
            <w:szCs w:val="56"/>
            <w:rPrChange w:id="871" w:author="NIKHIL" w:date="2024-01-12T22:48:00Z">
              <w:rPr>
                <w:rFonts w:cstheme="minorHAnsi"/>
                <w:sz w:val="36"/>
                <w:szCs w:val="36"/>
              </w:rPr>
            </w:rPrChange>
          </w:rPr>
          <w:delText>Hourly Trend of Orders</w:delText>
        </w:r>
      </w:del>
    </w:p>
    <w:p w14:paraId="29A4A21B" w14:textId="7DA8E8CB" w:rsidR="00DA247F" w:rsidRPr="009F5BE1" w:rsidDel="006C5F15" w:rsidRDefault="00CD474A" w:rsidP="00BB5E35">
      <w:pPr>
        <w:spacing w:line="240" w:lineRule="auto"/>
        <w:rPr>
          <w:del w:id="872" w:author="NIKHIL" w:date="2024-01-12T17:17:00Z"/>
          <w:rFonts w:cstheme="minorHAnsi"/>
          <w:sz w:val="56"/>
          <w:szCs w:val="56"/>
          <w:rPrChange w:id="873" w:author="NIKHIL" w:date="2024-01-12T22:48:00Z">
            <w:rPr>
              <w:del w:id="874" w:author="NIKHIL" w:date="2024-01-12T17:17:00Z"/>
              <w:rFonts w:cstheme="minorHAnsi"/>
              <w:sz w:val="36"/>
              <w:szCs w:val="36"/>
            </w:rPr>
          </w:rPrChange>
        </w:rPr>
      </w:pPr>
      <w:del w:id="875" w:author="NIKHIL" w:date="2024-01-12T17:17:00Z">
        <w:r w:rsidRPr="009F5BE1" w:rsidDel="006C5F15">
          <w:rPr>
            <w:rFonts w:cstheme="minorHAnsi"/>
            <w:noProof/>
            <w:sz w:val="56"/>
            <w:szCs w:val="56"/>
            <w:rPrChange w:id="876" w:author="NIKHIL" w:date="2024-01-12T22:48:00Z">
              <w:rPr>
                <w:rFonts w:cstheme="minorHAnsi"/>
                <w:noProof/>
                <w:sz w:val="36"/>
                <w:szCs w:val="36"/>
              </w:rPr>
            </w:rPrChange>
          </w:rPr>
          <w:drawing>
            <wp:inline distT="0" distB="0" distL="0" distR="0" wp14:anchorId="7974930F" wp14:editId="5E876F65">
              <wp:extent cx="6380692" cy="3048000"/>
              <wp:effectExtent l="0" t="0" r="1270" b="0"/>
              <wp:docPr id="68942296" name="Picture 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68942296" name=""/>
                      <pic:cNvPicPr/>
                    </pic:nvPicPr>
                    <pic:blipFill>
                      <a:blip r:embed="rId60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406948" cy="3060542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del>
    </w:p>
    <w:p w14:paraId="7227947E" w14:textId="53F7C089" w:rsidR="00CD474A" w:rsidRPr="009F5BE1" w:rsidDel="006C5F15" w:rsidRDefault="00CD474A" w:rsidP="00BB5E35">
      <w:pPr>
        <w:spacing w:line="240" w:lineRule="auto"/>
        <w:rPr>
          <w:del w:id="877" w:author="NIKHIL" w:date="2024-01-12T17:17:00Z"/>
          <w:rFonts w:cstheme="minorHAnsi"/>
          <w:sz w:val="56"/>
          <w:szCs w:val="56"/>
          <w:rPrChange w:id="878" w:author="NIKHIL" w:date="2024-01-12T22:48:00Z">
            <w:rPr>
              <w:del w:id="879" w:author="NIKHIL" w:date="2024-01-12T17:17:00Z"/>
              <w:rFonts w:cstheme="minorHAnsi"/>
              <w:sz w:val="36"/>
              <w:szCs w:val="36"/>
            </w:rPr>
          </w:rPrChange>
        </w:rPr>
      </w:pPr>
    </w:p>
    <w:p w14:paraId="7E33F166" w14:textId="62A22D4C" w:rsidR="00DA247F" w:rsidRPr="009F5BE1" w:rsidDel="006C5F15" w:rsidRDefault="00DA247F" w:rsidP="00BB5E35">
      <w:pPr>
        <w:spacing w:line="240" w:lineRule="auto"/>
        <w:rPr>
          <w:del w:id="880" w:author="NIKHIL" w:date="2024-01-12T17:17:00Z"/>
          <w:rFonts w:cstheme="minorHAnsi"/>
          <w:sz w:val="56"/>
          <w:szCs w:val="56"/>
          <w:rPrChange w:id="881" w:author="NIKHIL" w:date="2024-01-12T22:48:00Z">
            <w:rPr>
              <w:del w:id="882" w:author="NIKHIL" w:date="2024-01-12T17:17:00Z"/>
              <w:rFonts w:cstheme="minorHAnsi"/>
              <w:sz w:val="36"/>
              <w:szCs w:val="36"/>
            </w:rPr>
          </w:rPrChange>
        </w:rPr>
      </w:pPr>
    </w:p>
    <w:p w14:paraId="09FE60EB" w14:textId="73AEA347" w:rsidR="00DA247F" w:rsidRPr="009F5BE1" w:rsidDel="006C5F15" w:rsidRDefault="00CD474A" w:rsidP="00581245">
      <w:pPr>
        <w:spacing w:line="240" w:lineRule="auto"/>
        <w:rPr>
          <w:del w:id="883" w:author="NIKHIL" w:date="2024-01-12T17:17:00Z"/>
          <w:rFonts w:cstheme="minorHAnsi"/>
          <w:sz w:val="56"/>
          <w:szCs w:val="56"/>
          <w:rPrChange w:id="884" w:author="NIKHIL" w:date="2024-01-12T22:48:00Z">
            <w:rPr>
              <w:del w:id="885" w:author="NIKHIL" w:date="2024-01-12T17:17:00Z"/>
              <w:rFonts w:cstheme="minorHAnsi"/>
              <w:sz w:val="36"/>
              <w:szCs w:val="36"/>
            </w:rPr>
          </w:rPrChange>
        </w:rPr>
      </w:pPr>
      <w:del w:id="886" w:author="NIKHIL" w:date="2024-01-12T17:17:00Z">
        <w:r w:rsidRPr="009F5BE1" w:rsidDel="006C5F15">
          <w:rPr>
            <w:rFonts w:cstheme="minorHAnsi"/>
            <w:sz w:val="56"/>
            <w:szCs w:val="56"/>
            <w:rPrChange w:id="887" w:author="NIKHIL" w:date="2024-01-12T22:48:00Z">
              <w:rPr>
                <w:rFonts w:cstheme="minorHAnsi"/>
                <w:sz w:val="36"/>
                <w:szCs w:val="36"/>
              </w:rPr>
            </w:rPrChange>
          </w:rPr>
          <w:delText xml:space="preserve"> 5. % Sales ($) by Pizza Category</w:delText>
        </w:r>
      </w:del>
    </w:p>
    <w:p w14:paraId="0AE7D7B0" w14:textId="27B076AF" w:rsidR="00DA247F" w:rsidRPr="009F5BE1" w:rsidDel="006C5F15" w:rsidRDefault="00CD474A" w:rsidP="00DA247F">
      <w:pPr>
        <w:spacing w:line="240" w:lineRule="auto"/>
        <w:rPr>
          <w:del w:id="888" w:author="NIKHIL" w:date="2024-01-12T17:17:00Z"/>
          <w:rFonts w:cstheme="minorHAnsi"/>
          <w:sz w:val="56"/>
          <w:szCs w:val="56"/>
          <w:rPrChange w:id="889" w:author="NIKHIL" w:date="2024-01-12T22:48:00Z">
            <w:rPr>
              <w:del w:id="890" w:author="NIKHIL" w:date="2024-01-12T17:17:00Z"/>
              <w:rFonts w:cstheme="minorHAnsi"/>
              <w:sz w:val="36"/>
              <w:szCs w:val="36"/>
            </w:rPr>
          </w:rPrChange>
        </w:rPr>
      </w:pPr>
      <w:del w:id="891" w:author="NIKHIL" w:date="2024-01-12T17:17:00Z">
        <w:r w:rsidRPr="009F5BE1" w:rsidDel="006C5F15">
          <w:rPr>
            <w:rFonts w:cstheme="minorHAnsi"/>
            <w:noProof/>
            <w:sz w:val="56"/>
            <w:szCs w:val="56"/>
            <w:rPrChange w:id="892" w:author="NIKHIL" w:date="2024-01-12T22:48:00Z">
              <w:rPr>
                <w:rFonts w:cstheme="minorHAnsi"/>
                <w:noProof/>
                <w:sz w:val="36"/>
                <w:szCs w:val="36"/>
              </w:rPr>
            </w:rPrChange>
          </w:rPr>
          <w:drawing>
            <wp:inline distT="0" distB="0" distL="0" distR="0" wp14:anchorId="56634239" wp14:editId="69293DB1">
              <wp:extent cx="6382229" cy="3136900"/>
              <wp:effectExtent l="0" t="0" r="0" b="6350"/>
              <wp:docPr id="796027917" name="Picture 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796027917" name=""/>
                      <pic:cNvPicPr/>
                    </pic:nvPicPr>
                    <pic:blipFill>
                      <a:blip r:embed="rId61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404375" cy="314778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del>
    </w:p>
    <w:p w14:paraId="260AD126" w14:textId="37C5E307" w:rsidR="00DA247F" w:rsidRPr="009F5BE1" w:rsidDel="006C5F15" w:rsidRDefault="00DA247F" w:rsidP="00DA247F">
      <w:pPr>
        <w:spacing w:line="240" w:lineRule="auto"/>
        <w:rPr>
          <w:del w:id="893" w:author="NIKHIL" w:date="2024-01-12T17:17:00Z"/>
          <w:rFonts w:cstheme="minorHAnsi"/>
          <w:sz w:val="56"/>
          <w:szCs w:val="56"/>
          <w:rPrChange w:id="894" w:author="NIKHIL" w:date="2024-01-12T22:48:00Z">
            <w:rPr>
              <w:del w:id="895" w:author="NIKHIL" w:date="2024-01-12T17:17:00Z"/>
              <w:rFonts w:cstheme="minorHAnsi"/>
              <w:sz w:val="36"/>
              <w:szCs w:val="36"/>
            </w:rPr>
          </w:rPrChange>
        </w:rPr>
      </w:pPr>
    </w:p>
    <w:p w14:paraId="10323575" w14:textId="3DA35A03" w:rsidR="005339B8" w:rsidRPr="009F5BE1" w:rsidDel="006C5F15" w:rsidRDefault="005339B8" w:rsidP="00DA247F">
      <w:pPr>
        <w:spacing w:line="240" w:lineRule="auto"/>
        <w:rPr>
          <w:del w:id="896" w:author="NIKHIL" w:date="2024-01-12T17:17:00Z"/>
          <w:rFonts w:cstheme="minorHAnsi"/>
          <w:sz w:val="56"/>
          <w:szCs w:val="56"/>
          <w:rPrChange w:id="897" w:author="NIKHIL" w:date="2024-01-12T22:48:00Z">
            <w:rPr>
              <w:del w:id="898" w:author="NIKHIL" w:date="2024-01-12T17:17:00Z"/>
              <w:rFonts w:cstheme="minorHAnsi"/>
              <w:sz w:val="36"/>
              <w:szCs w:val="36"/>
            </w:rPr>
          </w:rPrChange>
        </w:rPr>
      </w:pPr>
    </w:p>
    <w:p w14:paraId="4501ACCE" w14:textId="0AC79BBE" w:rsidR="00DA247F" w:rsidRPr="009F5BE1" w:rsidDel="006C5F15" w:rsidRDefault="00CD474A" w:rsidP="00492152">
      <w:pPr>
        <w:pStyle w:val="ListParagraph"/>
        <w:numPr>
          <w:ilvl w:val="0"/>
          <w:numId w:val="23"/>
        </w:numPr>
        <w:spacing w:line="240" w:lineRule="auto"/>
        <w:rPr>
          <w:del w:id="899" w:author="NIKHIL" w:date="2024-01-12T17:17:00Z"/>
          <w:rFonts w:cstheme="minorHAnsi"/>
          <w:sz w:val="56"/>
          <w:szCs w:val="56"/>
          <w:rPrChange w:id="900" w:author="NIKHIL" w:date="2024-01-12T22:48:00Z">
            <w:rPr>
              <w:del w:id="901" w:author="NIKHIL" w:date="2024-01-12T17:17:00Z"/>
              <w:rFonts w:cstheme="minorHAnsi"/>
              <w:sz w:val="36"/>
              <w:szCs w:val="36"/>
            </w:rPr>
          </w:rPrChange>
        </w:rPr>
      </w:pPr>
      <w:del w:id="902" w:author="NIKHIL" w:date="2024-01-12T17:17:00Z">
        <w:r w:rsidRPr="009F5BE1" w:rsidDel="006C5F15">
          <w:rPr>
            <w:rFonts w:cstheme="minorHAnsi"/>
            <w:sz w:val="56"/>
            <w:szCs w:val="56"/>
            <w:rPrChange w:id="903" w:author="NIKHIL" w:date="2024-01-12T22:48:00Z">
              <w:rPr>
                <w:rFonts w:cstheme="minorHAnsi"/>
                <w:sz w:val="36"/>
                <w:szCs w:val="36"/>
              </w:rPr>
            </w:rPrChange>
          </w:rPr>
          <w:delText>% Sales ($) by Pizza Size</w:delText>
        </w:r>
      </w:del>
    </w:p>
    <w:p w14:paraId="1436190A" w14:textId="0366AEE9" w:rsidR="00DA247F" w:rsidRPr="009F5BE1" w:rsidDel="006C5F15" w:rsidRDefault="00CD474A" w:rsidP="00DA247F">
      <w:pPr>
        <w:spacing w:line="240" w:lineRule="auto"/>
        <w:rPr>
          <w:del w:id="904" w:author="NIKHIL" w:date="2024-01-12T17:17:00Z"/>
          <w:rFonts w:cstheme="minorHAnsi"/>
          <w:sz w:val="56"/>
          <w:szCs w:val="56"/>
          <w:rPrChange w:id="905" w:author="NIKHIL" w:date="2024-01-12T22:48:00Z">
            <w:rPr>
              <w:del w:id="906" w:author="NIKHIL" w:date="2024-01-12T17:17:00Z"/>
              <w:rFonts w:cstheme="minorHAnsi"/>
              <w:sz w:val="36"/>
              <w:szCs w:val="36"/>
            </w:rPr>
          </w:rPrChange>
        </w:rPr>
      </w:pPr>
      <w:del w:id="907" w:author="NIKHIL" w:date="2024-01-12T17:17:00Z">
        <w:r w:rsidRPr="009F5BE1" w:rsidDel="006C5F15">
          <w:rPr>
            <w:rFonts w:cstheme="minorHAnsi"/>
            <w:noProof/>
            <w:sz w:val="56"/>
            <w:szCs w:val="56"/>
            <w:rPrChange w:id="908" w:author="NIKHIL" w:date="2024-01-12T22:48:00Z">
              <w:rPr>
                <w:rFonts w:cstheme="minorHAnsi"/>
                <w:noProof/>
                <w:sz w:val="36"/>
                <w:szCs w:val="36"/>
              </w:rPr>
            </w:rPrChange>
          </w:rPr>
          <w:drawing>
            <wp:inline distT="0" distB="0" distL="0" distR="0" wp14:anchorId="532613B3" wp14:editId="5FD5127D">
              <wp:extent cx="6574740" cy="3155950"/>
              <wp:effectExtent l="0" t="0" r="0" b="6350"/>
              <wp:docPr id="867640043" name="Picture 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867640043" name=""/>
                      <pic:cNvPicPr/>
                    </pic:nvPicPr>
                    <pic:blipFill>
                      <a:blip r:embed="rId62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601852" cy="3168964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del>
    </w:p>
    <w:p w14:paraId="1ECF6265" w14:textId="1550CA28" w:rsidR="00DA247F" w:rsidRPr="009F5BE1" w:rsidDel="006C5F15" w:rsidRDefault="00DA247F" w:rsidP="00DA247F">
      <w:pPr>
        <w:spacing w:line="240" w:lineRule="auto"/>
        <w:rPr>
          <w:del w:id="909" w:author="NIKHIL" w:date="2024-01-12T17:17:00Z"/>
          <w:rFonts w:cstheme="minorHAnsi"/>
          <w:sz w:val="56"/>
          <w:szCs w:val="56"/>
          <w:rPrChange w:id="910" w:author="NIKHIL" w:date="2024-01-12T22:48:00Z">
            <w:rPr>
              <w:del w:id="911" w:author="NIKHIL" w:date="2024-01-12T17:17:00Z"/>
              <w:rFonts w:cstheme="minorHAnsi"/>
              <w:sz w:val="36"/>
              <w:szCs w:val="36"/>
            </w:rPr>
          </w:rPrChange>
        </w:rPr>
      </w:pPr>
    </w:p>
    <w:p w14:paraId="172ED244" w14:textId="5271F8C1" w:rsidR="00F907A0" w:rsidRPr="009F5BE1" w:rsidDel="006C5F15" w:rsidRDefault="006B00A1" w:rsidP="003F436A">
      <w:pPr>
        <w:pStyle w:val="ListParagraph"/>
        <w:numPr>
          <w:ilvl w:val="0"/>
          <w:numId w:val="23"/>
        </w:numPr>
        <w:spacing w:line="240" w:lineRule="auto"/>
        <w:rPr>
          <w:del w:id="912" w:author="NIKHIL" w:date="2024-01-12T17:17:00Z"/>
          <w:rFonts w:cstheme="minorHAnsi"/>
          <w:sz w:val="56"/>
          <w:szCs w:val="56"/>
          <w:rPrChange w:id="913" w:author="NIKHIL" w:date="2024-01-12T22:48:00Z">
            <w:rPr>
              <w:del w:id="914" w:author="NIKHIL" w:date="2024-01-12T17:17:00Z"/>
              <w:rFonts w:cstheme="minorHAnsi"/>
              <w:sz w:val="36"/>
              <w:szCs w:val="36"/>
            </w:rPr>
          </w:rPrChange>
        </w:rPr>
      </w:pPr>
      <w:del w:id="915" w:author="NIKHIL" w:date="2024-01-12T17:17:00Z">
        <w:r w:rsidRPr="009F5BE1" w:rsidDel="006C5F15">
          <w:rPr>
            <w:rFonts w:cstheme="minorHAnsi"/>
            <w:sz w:val="56"/>
            <w:szCs w:val="56"/>
            <w:rPrChange w:id="916" w:author="NIKHIL" w:date="2024-01-12T22:48:00Z">
              <w:rPr>
                <w:rFonts w:cstheme="minorHAnsi"/>
                <w:sz w:val="36"/>
                <w:szCs w:val="36"/>
              </w:rPr>
            </w:rPrChange>
          </w:rPr>
          <w:delText>Quantity sold by Pizza Category</w:delText>
        </w:r>
      </w:del>
    </w:p>
    <w:p w14:paraId="4471047F" w14:textId="6EEF21F4" w:rsidR="00D56F39" w:rsidRPr="009F5BE1" w:rsidDel="006C5F15" w:rsidRDefault="006B00A1" w:rsidP="00694819">
      <w:pPr>
        <w:spacing w:line="240" w:lineRule="auto"/>
        <w:rPr>
          <w:del w:id="917" w:author="NIKHIL" w:date="2024-01-12T17:17:00Z"/>
          <w:rFonts w:cstheme="minorHAnsi"/>
          <w:sz w:val="56"/>
          <w:szCs w:val="56"/>
          <w:rPrChange w:id="918" w:author="NIKHIL" w:date="2024-01-12T22:48:00Z">
            <w:rPr>
              <w:del w:id="919" w:author="NIKHIL" w:date="2024-01-12T17:17:00Z"/>
              <w:rFonts w:cstheme="minorHAnsi"/>
              <w:sz w:val="36"/>
              <w:szCs w:val="36"/>
            </w:rPr>
          </w:rPrChange>
        </w:rPr>
      </w:pPr>
      <w:del w:id="920" w:author="NIKHIL" w:date="2024-01-12T17:17:00Z">
        <w:r w:rsidRPr="009F5BE1" w:rsidDel="006C5F15">
          <w:rPr>
            <w:rFonts w:cstheme="minorHAnsi"/>
            <w:noProof/>
            <w:sz w:val="56"/>
            <w:szCs w:val="56"/>
            <w:rPrChange w:id="921" w:author="NIKHIL" w:date="2024-01-12T22:48:00Z">
              <w:rPr>
                <w:rFonts w:cstheme="minorHAnsi"/>
                <w:noProof/>
                <w:sz w:val="36"/>
                <w:szCs w:val="36"/>
              </w:rPr>
            </w:rPrChange>
          </w:rPr>
          <w:drawing>
            <wp:inline distT="0" distB="0" distL="0" distR="0" wp14:anchorId="480C7BB8" wp14:editId="4FA908A2">
              <wp:extent cx="6436748" cy="3713259"/>
              <wp:effectExtent l="0" t="0" r="2540" b="1905"/>
              <wp:docPr id="1375609209" name="Picture 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375609209" name=""/>
                      <pic:cNvPicPr/>
                    </pic:nvPicPr>
                    <pic:blipFill>
                      <a:blip r:embed="rId63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448984" cy="3720318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del>
    </w:p>
    <w:p w14:paraId="47C14E75" w14:textId="66F69136" w:rsidR="006B00A1" w:rsidRPr="009F5BE1" w:rsidDel="006C5F15" w:rsidRDefault="006B00A1" w:rsidP="00694819">
      <w:pPr>
        <w:spacing w:line="240" w:lineRule="auto"/>
        <w:rPr>
          <w:del w:id="922" w:author="NIKHIL" w:date="2024-01-12T17:17:00Z"/>
          <w:rFonts w:cstheme="minorHAnsi"/>
          <w:sz w:val="56"/>
          <w:szCs w:val="56"/>
          <w:rPrChange w:id="923" w:author="NIKHIL" w:date="2024-01-12T22:48:00Z">
            <w:rPr>
              <w:del w:id="924" w:author="NIKHIL" w:date="2024-01-12T17:17:00Z"/>
              <w:rFonts w:cstheme="minorHAnsi"/>
              <w:sz w:val="36"/>
              <w:szCs w:val="36"/>
            </w:rPr>
          </w:rPrChange>
        </w:rPr>
      </w:pPr>
    </w:p>
    <w:p w14:paraId="16D70CB9" w14:textId="1C2DC353" w:rsidR="00CB4E5C" w:rsidRPr="009F5BE1" w:rsidDel="006C5F15" w:rsidRDefault="00CB4E5C" w:rsidP="00694819">
      <w:pPr>
        <w:spacing w:line="240" w:lineRule="auto"/>
        <w:rPr>
          <w:del w:id="925" w:author="NIKHIL" w:date="2024-01-12T17:17:00Z"/>
          <w:rFonts w:cstheme="minorHAnsi"/>
          <w:sz w:val="56"/>
          <w:szCs w:val="56"/>
          <w:rPrChange w:id="926" w:author="NIKHIL" w:date="2024-01-12T22:48:00Z">
            <w:rPr>
              <w:del w:id="927" w:author="NIKHIL" w:date="2024-01-12T17:17:00Z"/>
              <w:rFonts w:cstheme="minorHAnsi"/>
              <w:sz w:val="36"/>
              <w:szCs w:val="36"/>
            </w:rPr>
          </w:rPrChange>
        </w:rPr>
      </w:pPr>
    </w:p>
    <w:p w14:paraId="0025E91A" w14:textId="3A91A8C4" w:rsidR="006B00A1" w:rsidRPr="009F5BE1" w:rsidDel="006C5F15" w:rsidRDefault="006B00A1" w:rsidP="004F1020">
      <w:pPr>
        <w:pStyle w:val="ListParagraph"/>
        <w:numPr>
          <w:ilvl w:val="0"/>
          <w:numId w:val="23"/>
        </w:numPr>
        <w:rPr>
          <w:del w:id="928" w:author="NIKHIL" w:date="2024-01-12T17:17:00Z"/>
          <w:rFonts w:cstheme="minorHAnsi"/>
          <w:sz w:val="56"/>
          <w:szCs w:val="56"/>
          <w:rPrChange w:id="929" w:author="NIKHIL" w:date="2024-01-12T22:48:00Z">
            <w:rPr>
              <w:del w:id="930" w:author="NIKHIL" w:date="2024-01-12T17:17:00Z"/>
              <w:rFonts w:cstheme="minorHAnsi"/>
              <w:sz w:val="36"/>
              <w:szCs w:val="36"/>
            </w:rPr>
          </w:rPrChange>
        </w:rPr>
      </w:pPr>
      <w:del w:id="931" w:author="NIKHIL" w:date="2024-01-12T17:17:00Z">
        <w:r w:rsidRPr="009F5BE1" w:rsidDel="006C5F15">
          <w:rPr>
            <w:rFonts w:cstheme="minorHAnsi"/>
            <w:sz w:val="56"/>
            <w:szCs w:val="56"/>
            <w:rPrChange w:id="932" w:author="NIKHIL" w:date="2024-01-12T22:48:00Z">
              <w:rPr>
                <w:rFonts w:cstheme="minorHAnsi"/>
                <w:sz w:val="36"/>
                <w:szCs w:val="36"/>
              </w:rPr>
            </w:rPrChange>
          </w:rPr>
          <w:delText xml:space="preserve">Top 5 Pizzas by </w:delText>
        </w:r>
        <w:r w:rsidR="00402D97" w:rsidRPr="009F5BE1" w:rsidDel="006C5F15">
          <w:rPr>
            <w:rFonts w:cstheme="minorHAnsi"/>
            <w:sz w:val="56"/>
            <w:szCs w:val="56"/>
            <w:rPrChange w:id="933" w:author="NIKHIL" w:date="2024-01-12T22:48:00Z">
              <w:rPr>
                <w:rFonts w:cstheme="minorHAnsi"/>
                <w:sz w:val="36"/>
                <w:szCs w:val="36"/>
              </w:rPr>
            </w:rPrChange>
          </w:rPr>
          <w:delText>Sold</w:delText>
        </w:r>
        <w:r w:rsidRPr="009F5BE1" w:rsidDel="006C5F15">
          <w:rPr>
            <w:rFonts w:cstheme="minorHAnsi"/>
            <w:sz w:val="56"/>
            <w:szCs w:val="56"/>
            <w:rPrChange w:id="934" w:author="NIKHIL" w:date="2024-01-12T22:48:00Z">
              <w:rPr>
                <w:rFonts w:cstheme="minorHAnsi"/>
                <w:sz w:val="36"/>
                <w:szCs w:val="36"/>
              </w:rPr>
            </w:rPrChange>
          </w:rPr>
          <w:delText xml:space="preserve"> Quantity</w:delText>
        </w:r>
      </w:del>
    </w:p>
    <w:p w14:paraId="10410573" w14:textId="2F86B809" w:rsidR="006B00A1" w:rsidRPr="009F5BE1" w:rsidDel="006C5F15" w:rsidRDefault="006B00A1" w:rsidP="006B00A1">
      <w:pPr>
        <w:rPr>
          <w:del w:id="935" w:author="NIKHIL" w:date="2024-01-12T17:17:00Z"/>
          <w:rFonts w:cstheme="minorHAnsi"/>
          <w:sz w:val="56"/>
          <w:szCs w:val="56"/>
          <w:rPrChange w:id="936" w:author="NIKHIL" w:date="2024-01-12T22:48:00Z">
            <w:rPr>
              <w:del w:id="937" w:author="NIKHIL" w:date="2024-01-12T17:17:00Z"/>
              <w:rFonts w:cstheme="minorHAnsi"/>
              <w:sz w:val="36"/>
              <w:szCs w:val="36"/>
            </w:rPr>
          </w:rPrChange>
        </w:rPr>
      </w:pPr>
      <w:del w:id="938" w:author="NIKHIL" w:date="2024-01-12T17:17:00Z">
        <w:r w:rsidRPr="009F5BE1" w:rsidDel="006C5F15">
          <w:rPr>
            <w:rFonts w:cstheme="minorHAnsi"/>
            <w:noProof/>
            <w:sz w:val="56"/>
            <w:szCs w:val="56"/>
            <w:rPrChange w:id="939" w:author="NIKHIL" w:date="2024-01-12T22:48:00Z">
              <w:rPr>
                <w:rFonts w:cstheme="minorHAnsi"/>
                <w:noProof/>
                <w:sz w:val="36"/>
                <w:szCs w:val="36"/>
              </w:rPr>
            </w:rPrChange>
          </w:rPr>
          <w:drawing>
            <wp:inline distT="0" distB="0" distL="0" distR="0" wp14:anchorId="2A9CCF70" wp14:editId="63AB3A4C">
              <wp:extent cx="6435314" cy="3435350"/>
              <wp:effectExtent l="0" t="0" r="3810" b="0"/>
              <wp:docPr id="981810649" name="Picture 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981810649" name=""/>
                      <pic:cNvPicPr/>
                    </pic:nvPicPr>
                    <pic:blipFill>
                      <a:blip r:embed="rId64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457857" cy="3447384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  <w:r w:rsidRPr="009F5BE1" w:rsidDel="006C5F15">
          <w:rPr>
            <w:rFonts w:cstheme="minorHAnsi"/>
            <w:sz w:val="56"/>
            <w:szCs w:val="56"/>
            <w:rPrChange w:id="940" w:author="NIKHIL" w:date="2024-01-12T22:48:00Z">
              <w:rPr>
                <w:rFonts w:cstheme="minorHAnsi"/>
                <w:sz w:val="36"/>
                <w:szCs w:val="36"/>
              </w:rPr>
            </w:rPrChange>
          </w:rPr>
          <w:delText xml:space="preserve"> </w:delText>
        </w:r>
      </w:del>
    </w:p>
    <w:p w14:paraId="09732DDE" w14:textId="184D6FA6" w:rsidR="006B00A1" w:rsidRPr="009F5BE1" w:rsidDel="006C5F15" w:rsidRDefault="006B00A1" w:rsidP="00B94305">
      <w:pPr>
        <w:pStyle w:val="ListParagraph"/>
        <w:numPr>
          <w:ilvl w:val="0"/>
          <w:numId w:val="23"/>
        </w:numPr>
        <w:rPr>
          <w:del w:id="941" w:author="NIKHIL" w:date="2024-01-12T17:17:00Z"/>
          <w:rFonts w:cstheme="minorHAnsi"/>
          <w:sz w:val="56"/>
          <w:szCs w:val="56"/>
          <w:rPrChange w:id="942" w:author="NIKHIL" w:date="2024-01-12T22:48:00Z">
            <w:rPr>
              <w:del w:id="943" w:author="NIKHIL" w:date="2024-01-12T17:17:00Z"/>
              <w:rFonts w:cstheme="minorHAnsi"/>
              <w:sz w:val="36"/>
              <w:szCs w:val="36"/>
            </w:rPr>
          </w:rPrChange>
        </w:rPr>
      </w:pPr>
      <w:del w:id="944" w:author="NIKHIL" w:date="2024-01-12T17:17:00Z">
        <w:r w:rsidRPr="009F5BE1" w:rsidDel="006C5F15">
          <w:rPr>
            <w:rFonts w:cstheme="minorHAnsi"/>
            <w:sz w:val="56"/>
            <w:szCs w:val="56"/>
            <w:rPrChange w:id="945" w:author="NIKHIL" w:date="2024-01-12T22:48:00Z">
              <w:rPr>
                <w:rFonts w:cstheme="minorHAnsi"/>
                <w:sz w:val="36"/>
                <w:szCs w:val="36"/>
              </w:rPr>
            </w:rPrChange>
          </w:rPr>
          <w:delText>Bottom 5 Pizzas by sold Quantity</w:delText>
        </w:r>
      </w:del>
    </w:p>
    <w:p w14:paraId="0831CEB8" w14:textId="055DF895" w:rsidR="006B00A1" w:rsidRPr="009F5BE1" w:rsidDel="006C5F15" w:rsidRDefault="006B00A1" w:rsidP="006B00A1">
      <w:pPr>
        <w:rPr>
          <w:del w:id="946" w:author="NIKHIL" w:date="2024-01-12T17:17:00Z"/>
          <w:rFonts w:cstheme="minorHAnsi"/>
          <w:sz w:val="56"/>
          <w:szCs w:val="56"/>
          <w:rPrChange w:id="947" w:author="NIKHIL" w:date="2024-01-12T22:48:00Z">
            <w:rPr>
              <w:del w:id="948" w:author="NIKHIL" w:date="2024-01-12T17:17:00Z"/>
              <w:rFonts w:cstheme="minorHAnsi"/>
              <w:sz w:val="36"/>
              <w:szCs w:val="36"/>
            </w:rPr>
          </w:rPrChange>
        </w:rPr>
      </w:pPr>
      <w:del w:id="949" w:author="NIKHIL" w:date="2024-01-12T17:17:00Z">
        <w:r w:rsidRPr="009F5BE1" w:rsidDel="006C5F15">
          <w:rPr>
            <w:rFonts w:cstheme="minorHAnsi"/>
            <w:noProof/>
            <w:sz w:val="56"/>
            <w:szCs w:val="56"/>
            <w:rPrChange w:id="950" w:author="NIKHIL" w:date="2024-01-12T22:48:00Z">
              <w:rPr>
                <w:rFonts w:cstheme="minorHAnsi"/>
                <w:noProof/>
                <w:sz w:val="36"/>
                <w:szCs w:val="36"/>
              </w:rPr>
            </w:rPrChange>
          </w:rPr>
          <w:drawing>
            <wp:inline distT="0" distB="0" distL="0" distR="0" wp14:anchorId="7BF5DCF7" wp14:editId="4CA75B8C">
              <wp:extent cx="6577414" cy="3517900"/>
              <wp:effectExtent l="0" t="0" r="0" b="6350"/>
              <wp:docPr id="1315994070" name="Picture 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315994070" name=""/>
                      <pic:cNvPicPr/>
                    </pic:nvPicPr>
                    <pic:blipFill>
                      <a:blip r:embed="rId65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593462" cy="3526483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del>
    </w:p>
    <w:p w14:paraId="72704B78" w14:textId="01162B86" w:rsidR="006B00A1" w:rsidRPr="009F5BE1" w:rsidDel="006C5F15" w:rsidRDefault="006B00A1" w:rsidP="006B00A1">
      <w:pPr>
        <w:ind w:left="360"/>
        <w:rPr>
          <w:del w:id="951" w:author="NIKHIL" w:date="2024-01-12T17:17:00Z"/>
          <w:rFonts w:cstheme="minorHAnsi"/>
          <w:sz w:val="56"/>
          <w:szCs w:val="56"/>
          <w:rPrChange w:id="952" w:author="NIKHIL" w:date="2024-01-12T22:48:00Z">
            <w:rPr>
              <w:del w:id="953" w:author="NIKHIL" w:date="2024-01-12T17:17:00Z"/>
              <w:rFonts w:cstheme="minorHAnsi"/>
              <w:sz w:val="36"/>
              <w:szCs w:val="36"/>
            </w:rPr>
          </w:rPrChange>
        </w:rPr>
      </w:pPr>
    </w:p>
    <w:p w14:paraId="245436EF" w14:textId="4A905A6B" w:rsidR="006B00A1" w:rsidRPr="009F5BE1" w:rsidDel="006C5F15" w:rsidRDefault="006B00A1" w:rsidP="006B00A1">
      <w:pPr>
        <w:ind w:left="360"/>
        <w:rPr>
          <w:del w:id="954" w:author="NIKHIL" w:date="2024-01-12T17:17:00Z"/>
          <w:rFonts w:cstheme="minorHAnsi"/>
          <w:sz w:val="56"/>
          <w:szCs w:val="56"/>
          <w:rPrChange w:id="955" w:author="NIKHIL" w:date="2024-01-12T22:48:00Z">
            <w:rPr>
              <w:del w:id="956" w:author="NIKHIL" w:date="2024-01-12T17:17:00Z"/>
              <w:rFonts w:cstheme="minorHAnsi"/>
              <w:sz w:val="36"/>
              <w:szCs w:val="36"/>
            </w:rPr>
          </w:rPrChange>
        </w:rPr>
      </w:pPr>
    </w:p>
    <w:p w14:paraId="5D88CDBD" w14:textId="0173CD56" w:rsidR="00D56F39" w:rsidRPr="009F5BE1" w:rsidDel="006C5F15" w:rsidRDefault="00D56F39" w:rsidP="006B00A1">
      <w:pPr>
        <w:rPr>
          <w:del w:id="957" w:author="NIKHIL" w:date="2024-01-12T17:17:00Z"/>
          <w:rFonts w:cstheme="minorHAnsi"/>
          <w:sz w:val="56"/>
          <w:szCs w:val="56"/>
          <w:rPrChange w:id="958" w:author="NIKHIL" w:date="2024-01-12T22:48:00Z">
            <w:rPr>
              <w:del w:id="959" w:author="NIKHIL" w:date="2024-01-12T17:17:00Z"/>
              <w:rFonts w:cstheme="minorHAnsi"/>
              <w:sz w:val="36"/>
              <w:szCs w:val="36"/>
            </w:rPr>
          </w:rPrChange>
        </w:rPr>
      </w:pPr>
      <w:del w:id="960" w:author="NIKHIL" w:date="2024-01-12T17:17:00Z">
        <w:r w:rsidRPr="009F5BE1" w:rsidDel="006C5F15">
          <w:rPr>
            <w:rFonts w:cstheme="minorHAnsi"/>
            <w:sz w:val="56"/>
            <w:szCs w:val="56"/>
            <w:rPrChange w:id="961" w:author="NIKHIL" w:date="2024-01-12T22:48:00Z">
              <w:rPr>
                <w:rFonts w:cstheme="minorHAnsi"/>
                <w:sz w:val="36"/>
                <w:szCs w:val="36"/>
              </w:rPr>
            </w:rPrChange>
          </w:rPr>
          <w:br w:type="page"/>
        </w:r>
      </w:del>
    </w:p>
    <w:p w14:paraId="5C16A4E2" w14:textId="7B96848F" w:rsidR="00D56F39" w:rsidRPr="009F5BE1" w:rsidDel="006C5F15" w:rsidRDefault="00D56F39" w:rsidP="00D56F39">
      <w:pPr>
        <w:pStyle w:val="ListParagraph"/>
        <w:numPr>
          <w:ilvl w:val="0"/>
          <w:numId w:val="2"/>
        </w:numPr>
        <w:spacing w:line="240" w:lineRule="auto"/>
        <w:rPr>
          <w:del w:id="962" w:author="NIKHIL" w:date="2024-01-12T17:17:00Z"/>
          <w:sz w:val="56"/>
          <w:szCs w:val="56"/>
        </w:rPr>
      </w:pPr>
      <w:del w:id="963" w:author="NIKHIL" w:date="2024-01-12T17:17:00Z">
        <w:r w:rsidRPr="009F5BE1" w:rsidDel="006C5F15">
          <w:rPr>
            <w:sz w:val="56"/>
            <w:szCs w:val="56"/>
          </w:rPr>
          <w:delText>Final Dashboard</w:delText>
        </w:r>
        <w:r w:rsidR="006B00A1" w:rsidRPr="009F5BE1" w:rsidDel="006C5F15">
          <w:rPr>
            <w:sz w:val="56"/>
            <w:szCs w:val="56"/>
          </w:rPr>
          <w:delText xml:space="preserve"> </w:delText>
        </w:r>
        <w:r w:rsidR="000F2BE8" w:rsidRPr="009F5BE1" w:rsidDel="006C5F15">
          <w:rPr>
            <w:sz w:val="56"/>
            <w:szCs w:val="56"/>
          </w:rPr>
          <w:delText>Report</w:delText>
        </w:r>
      </w:del>
    </w:p>
    <w:p w14:paraId="40993ADC" w14:textId="58686CB7" w:rsidR="00D56F39" w:rsidRPr="009F5BE1" w:rsidDel="006C5F15" w:rsidRDefault="00D56F39" w:rsidP="00D56F39">
      <w:pPr>
        <w:spacing w:line="240" w:lineRule="auto"/>
        <w:rPr>
          <w:del w:id="964" w:author="NIKHIL" w:date="2024-01-12T17:17:00Z"/>
          <w:sz w:val="56"/>
          <w:szCs w:val="56"/>
        </w:rPr>
      </w:pPr>
    </w:p>
    <w:p w14:paraId="1D3FEEF0" w14:textId="5BE850EB" w:rsidR="00D56F39" w:rsidRPr="009F5BE1" w:rsidDel="006C5F15" w:rsidRDefault="006B00A1" w:rsidP="00D56F39">
      <w:pPr>
        <w:spacing w:line="240" w:lineRule="auto"/>
        <w:rPr>
          <w:del w:id="965" w:author="NIKHIL" w:date="2024-01-12T17:17:00Z"/>
          <w:sz w:val="56"/>
          <w:szCs w:val="56"/>
        </w:rPr>
      </w:pPr>
      <w:del w:id="966" w:author="NIKHIL" w:date="2024-01-12T17:17:00Z">
        <w:r w:rsidRPr="009F5BE1" w:rsidDel="006C5F15">
          <w:rPr>
            <w:noProof/>
            <w:sz w:val="56"/>
            <w:szCs w:val="56"/>
          </w:rPr>
          <w:drawing>
            <wp:inline distT="0" distB="0" distL="0" distR="0" wp14:anchorId="3CB85C35" wp14:editId="52155364">
              <wp:extent cx="6652903" cy="2941983"/>
              <wp:effectExtent l="0" t="0" r="0" b="0"/>
              <wp:docPr id="859606177" name="Picture 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859606177" name=""/>
                      <pic:cNvPicPr/>
                    </pic:nvPicPr>
                    <pic:blipFill>
                      <a:blip r:embed="rId66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664549" cy="2947133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del>
    </w:p>
    <w:p w14:paraId="5A1986C6" w14:textId="7A7523E7" w:rsidR="00D56F39" w:rsidRPr="009F5BE1" w:rsidDel="006C5F15" w:rsidRDefault="00D56F39" w:rsidP="00694819">
      <w:pPr>
        <w:spacing w:line="240" w:lineRule="auto"/>
        <w:rPr>
          <w:del w:id="967" w:author="NIKHIL" w:date="2024-01-12T17:17:00Z"/>
          <w:rFonts w:cstheme="minorHAnsi"/>
          <w:sz w:val="56"/>
          <w:szCs w:val="56"/>
          <w:rPrChange w:id="968" w:author="NIKHIL" w:date="2024-01-12T22:48:00Z">
            <w:rPr>
              <w:del w:id="969" w:author="NIKHIL" w:date="2024-01-12T17:17:00Z"/>
              <w:rFonts w:cstheme="minorHAnsi"/>
              <w:sz w:val="36"/>
              <w:szCs w:val="36"/>
            </w:rPr>
          </w:rPrChange>
        </w:rPr>
      </w:pPr>
    </w:p>
    <w:p w14:paraId="3DD2FA61" w14:textId="1AAC18C6" w:rsidR="00BD12E1" w:rsidRPr="009F5BE1" w:rsidDel="006C5F15" w:rsidRDefault="00D56F39" w:rsidP="00694819">
      <w:pPr>
        <w:spacing w:line="240" w:lineRule="auto"/>
        <w:rPr>
          <w:del w:id="970" w:author="NIKHIL" w:date="2024-01-12T17:17:00Z"/>
          <w:rFonts w:cstheme="minorHAnsi"/>
          <w:sz w:val="56"/>
          <w:szCs w:val="56"/>
          <w:rPrChange w:id="971" w:author="NIKHIL" w:date="2024-01-12T22:48:00Z">
            <w:rPr>
              <w:del w:id="972" w:author="NIKHIL" w:date="2024-01-12T17:17:00Z"/>
              <w:rFonts w:cstheme="minorHAnsi"/>
              <w:sz w:val="36"/>
              <w:szCs w:val="36"/>
            </w:rPr>
          </w:rPrChange>
        </w:rPr>
      </w:pPr>
      <w:del w:id="973" w:author="NIKHIL" w:date="2024-01-12T17:17:00Z">
        <w:r w:rsidRPr="009F5BE1" w:rsidDel="006C5F15">
          <w:rPr>
            <w:rFonts w:cstheme="minorHAnsi"/>
            <w:sz w:val="56"/>
            <w:szCs w:val="56"/>
            <w:rPrChange w:id="974" w:author="NIKHIL" w:date="2024-01-12T22:48:00Z">
              <w:rPr>
                <w:rFonts w:cstheme="minorHAnsi"/>
                <w:sz w:val="36"/>
                <w:szCs w:val="36"/>
              </w:rPr>
            </w:rPrChange>
          </w:rPr>
          <w:delText>After applying filters-</w:delText>
        </w:r>
      </w:del>
    </w:p>
    <w:p w14:paraId="51915090" w14:textId="07204B67" w:rsidR="00BD12E1" w:rsidRPr="009F5BE1" w:rsidDel="006C5F15" w:rsidRDefault="006B00A1" w:rsidP="00694819">
      <w:pPr>
        <w:spacing w:line="240" w:lineRule="auto"/>
        <w:rPr>
          <w:del w:id="975" w:author="NIKHIL" w:date="2024-01-12T17:17:00Z"/>
          <w:rFonts w:cstheme="minorHAnsi"/>
          <w:sz w:val="56"/>
          <w:szCs w:val="56"/>
          <w:rPrChange w:id="976" w:author="NIKHIL" w:date="2024-01-12T22:48:00Z">
            <w:rPr>
              <w:del w:id="977" w:author="NIKHIL" w:date="2024-01-12T17:17:00Z"/>
              <w:rFonts w:cstheme="minorHAnsi"/>
              <w:sz w:val="36"/>
              <w:szCs w:val="36"/>
            </w:rPr>
          </w:rPrChange>
        </w:rPr>
      </w:pPr>
      <w:del w:id="978" w:author="NIKHIL" w:date="2024-01-12T17:17:00Z">
        <w:r w:rsidRPr="009F5BE1" w:rsidDel="006C5F15">
          <w:rPr>
            <w:rFonts w:cstheme="minorHAnsi"/>
            <w:noProof/>
            <w:sz w:val="56"/>
            <w:szCs w:val="56"/>
            <w:rPrChange w:id="979" w:author="NIKHIL" w:date="2024-01-12T22:48:00Z">
              <w:rPr>
                <w:rFonts w:cstheme="minorHAnsi"/>
                <w:noProof/>
                <w:sz w:val="36"/>
                <w:szCs w:val="36"/>
              </w:rPr>
            </w:rPrChange>
          </w:rPr>
          <w:drawing>
            <wp:inline distT="0" distB="0" distL="0" distR="0" wp14:anchorId="4FA8CB96" wp14:editId="37C57515">
              <wp:extent cx="6631305" cy="3379304"/>
              <wp:effectExtent l="0" t="0" r="0" b="0"/>
              <wp:docPr id="404005294" name="Picture 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404005294" name=""/>
                      <pic:cNvPicPr/>
                    </pic:nvPicPr>
                    <pic:blipFill>
                      <a:blip r:embed="rId67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662285" cy="3395091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del>
    </w:p>
    <w:p w14:paraId="2C0FCED2" w14:textId="7CF9571A" w:rsidR="006B00A1" w:rsidRPr="009F5BE1" w:rsidDel="006C5F15" w:rsidRDefault="006B00A1" w:rsidP="00694819">
      <w:pPr>
        <w:spacing w:line="240" w:lineRule="auto"/>
        <w:rPr>
          <w:del w:id="980" w:author="NIKHIL" w:date="2024-01-12T17:17:00Z"/>
          <w:rFonts w:cstheme="minorHAnsi"/>
          <w:sz w:val="56"/>
          <w:szCs w:val="56"/>
          <w:rPrChange w:id="981" w:author="NIKHIL" w:date="2024-01-12T22:48:00Z">
            <w:rPr>
              <w:del w:id="982" w:author="NIKHIL" w:date="2024-01-12T17:17:00Z"/>
              <w:rFonts w:cstheme="minorHAnsi"/>
              <w:sz w:val="36"/>
              <w:szCs w:val="36"/>
            </w:rPr>
          </w:rPrChange>
        </w:rPr>
      </w:pPr>
    </w:p>
    <w:p w14:paraId="0210C9B7" w14:textId="19BCD633" w:rsidR="0039293B" w:rsidRPr="009F5BE1" w:rsidRDefault="00A57033" w:rsidP="00694819">
      <w:pPr>
        <w:pStyle w:val="ListParagraph"/>
        <w:numPr>
          <w:ilvl w:val="0"/>
          <w:numId w:val="2"/>
        </w:numPr>
        <w:spacing w:line="240" w:lineRule="auto"/>
        <w:rPr>
          <w:sz w:val="56"/>
          <w:szCs w:val="56"/>
        </w:rPr>
      </w:pPr>
      <w:del w:id="983" w:author="NIKHIL" w:date="2024-01-12T22:47:00Z">
        <w:r w:rsidRPr="009F5BE1" w:rsidDel="009F5BE1">
          <w:rPr>
            <w:sz w:val="56"/>
            <w:szCs w:val="56"/>
          </w:rPr>
          <w:delText xml:space="preserve">Derived </w:delText>
        </w:r>
      </w:del>
      <w:r w:rsidRPr="009F5BE1">
        <w:rPr>
          <w:sz w:val="56"/>
          <w:szCs w:val="56"/>
        </w:rPr>
        <w:t xml:space="preserve">Insights </w:t>
      </w:r>
    </w:p>
    <w:p w14:paraId="2CE06807" w14:textId="77777777" w:rsidR="00E1165A" w:rsidRPr="00E1165A" w:rsidRDefault="00E1165A" w:rsidP="00E1165A">
      <w:pPr>
        <w:pStyle w:val="ListParagraph"/>
        <w:spacing w:line="240" w:lineRule="auto"/>
        <w:rPr>
          <w:sz w:val="56"/>
          <w:szCs w:val="56"/>
        </w:rPr>
      </w:pPr>
    </w:p>
    <w:p w14:paraId="39C9CC45" w14:textId="18DAB837" w:rsidR="004F47B6" w:rsidRDefault="00D51359" w:rsidP="00D51359">
      <w:pPr>
        <w:pStyle w:val="ListParagraph"/>
        <w:numPr>
          <w:ilvl w:val="0"/>
          <w:numId w:val="19"/>
        </w:numPr>
        <w:spacing w:line="240" w:lineRule="auto"/>
        <w:rPr>
          <w:ins w:id="984" w:author="NIKHIL" w:date="2024-01-12T19:13:00Z"/>
          <w:rFonts w:cstheme="minorHAnsi"/>
          <w:sz w:val="36"/>
          <w:szCs w:val="36"/>
        </w:rPr>
      </w:pPr>
      <w:r w:rsidRPr="00D51359">
        <w:rPr>
          <w:rFonts w:cstheme="minorHAnsi"/>
          <w:sz w:val="36"/>
          <w:szCs w:val="36"/>
        </w:rPr>
        <w:t xml:space="preserve">Primary </w:t>
      </w:r>
      <w:r w:rsidRPr="00BE217E">
        <w:rPr>
          <w:rFonts w:cstheme="minorHAnsi"/>
          <w:color w:val="00B0F0"/>
          <w:sz w:val="36"/>
          <w:szCs w:val="36"/>
        </w:rPr>
        <w:t>KPIs</w:t>
      </w:r>
      <w:r w:rsidRPr="00D51359">
        <w:rPr>
          <w:rFonts w:cstheme="minorHAnsi"/>
          <w:sz w:val="36"/>
          <w:szCs w:val="36"/>
        </w:rPr>
        <w:t>-</w:t>
      </w:r>
    </w:p>
    <w:p w14:paraId="2040BC16" w14:textId="225F0D95" w:rsidR="00B3567D" w:rsidRPr="00F35829" w:rsidRDefault="00B3567D">
      <w:pPr>
        <w:pStyle w:val="ListParagraph"/>
        <w:spacing w:line="240" w:lineRule="auto"/>
        <w:ind w:left="1440"/>
        <w:rPr>
          <w:rFonts w:cstheme="minorHAnsi"/>
          <w:color w:val="ED7D31" w:themeColor="accent2"/>
          <w:sz w:val="36"/>
          <w:szCs w:val="36"/>
          <w:rPrChange w:id="985" w:author="NIKHIL" w:date="2024-01-12T19:16:00Z">
            <w:rPr>
              <w:rFonts w:cstheme="minorHAnsi"/>
              <w:sz w:val="36"/>
              <w:szCs w:val="36"/>
            </w:rPr>
          </w:rPrChange>
        </w:rPr>
        <w:pPrChange w:id="986" w:author="NIKHIL" w:date="2024-01-12T19:13:00Z">
          <w:pPr>
            <w:pStyle w:val="ListParagraph"/>
            <w:numPr>
              <w:numId w:val="19"/>
            </w:numPr>
            <w:spacing w:line="240" w:lineRule="auto"/>
            <w:ind w:hanging="360"/>
          </w:pPr>
        </w:pPrChange>
      </w:pPr>
      <w:ins w:id="987" w:author="NIKHIL" w:date="2024-01-12T19:13:00Z">
        <w:r w:rsidRPr="00F35829">
          <w:rPr>
            <w:rFonts w:cstheme="minorHAnsi"/>
            <w:color w:val="ED7D31" w:themeColor="accent2"/>
            <w:sz w:val="36"/>
            <w:szCs w:val="36"/>
            <w:rPrChange w:id="988" w:author="NIKHIL" w:date="2024-01-12T19:16:00Z">
              <w:rPr>
                <w:rFonts w:cstheme="minorHAnsi"/>
                <w:sz w:val="36"/>
                <w:szCs w:val="36"/>
              </w:rPr>
            </w:rPrChange>
          </w:rPr>
          <w:t>Current Employees-</w:t>
        </w:r>
      </w:ins>
    </w:p>
    <w:p w14:paraId="0475C403" w14:textId="7C3B2B35" w:rsidR="00D51359" w:rsidRDefault="00D51359" w:rsidP="00D51359">
      <w:pPr>
        <w:pStyle w:val="ListParagraph"/>
        <w:numPr>
          <w:ilvl w:val="0"/>
          <w:numId w:val="20"/>
        </w:numPr>
        <w:spacing w:line="240" w:lineRule="auto"/>
        <w:rPr>
          <w:rFonts w:cstheme="minorHAnsi"/>
          <w:sz w:val="36"/>
          <w:szCs w:val="36"/>
        </w:rPr>
      </w:pPr>
      <w:del w:id="989" w:author="NIKHIL" w:date="2024-01-12T19:11:00Z">
        <w:r w:rsidDel="00B3567D">
          <w:rPr>
            <w:rFonts w:cstheme="minorHAnsi"/>
            <w:sz w:val="36"/>
            <w:szCs w:val="36"/>
          </w:rPr>
          <w:delText>Total Revenue</w:delText>
        </w:r>
      </w:del>
      <w:ins w:id="990" w:author="NIKHIL" w:date="2024-01-12T19:12:00Z">
        <w:r w:rsidR="00B3567D">
          <w:rPr>
            <w:rFonts w:cstheme="minorHAnsi"/>
            <w:sz w:val="36"/>
            <w:szCs w:val="36"/>
          </w:rPr>
          <w:t xml:space="preserve"> Employees</w:t>
        </w:r>
      </w:ins>
      <w:r>
        <w:rPr>
          <w:rFonts w:cstheme="minorHAnsi"/>
          <w:sz w:val="36"/>
          <w:szCs w:val="36"/>
        </w:rPr>
        <w:t xml:space="preserve"> </w:t>
      </w:r>
      <w:ins w:id="991" w:author="NIKHIL" w:date="2024-01-12T19:17:00Z">
        <w:r w:rsidR="00F35829">
          <w:rPr>
            <w:rFonts w:cstheme="minorHAnsi"/>
            <w:sz w:val="36"/>
            <w:szCs w:val="36"/>
          </w:rPr>
          <w:t>count</w:t>
        </w:r>
      </w:ins>
      <w:r>
        <w:rPr>
          <w:rFonts w:cstheme="minorHAnsi"/>
          <w:sz w:val="36"/>
          <w:szCs w:val="36"/>
        </w:rPr>
        <w:t xml:space="preserve">= </w:t>
      </w:r>
      <w:del w:id="992" w:author="NIKHIL" w:date="2024-01-12T19:12:00Z">
        <w:r w:rsidRPr="00BE217E" w:rsidDel="00B3567D">
          <w:rPr>
            <w:rFonts w:cstheme="minorHAnsi"/>
            <w:color w:val="00B050"/>
            <w:sz w:val="36"/>
            <w:szCs w:val="36"/>
          </w:rPr>
          <w:delText xml:space="preserve">$0.8178 </w:delText>
        </w:r>
        <w:r w:rsidR="00402D97" w:rsidDel="00B3567D">
          <w:rPr>
            <w:rFonts w:cstheme="minorHAnsi"/>
            <w:color w:val="00B050"/>
            <w:sz w:val="36"/>
            <w:szCs w:val="36"/>
          </w:rPr>
          <w:delText>Million</w:delText>
        </w:r>
      </w:del>
      <w:ins w:id="993" w:author="NIKHIL" w:date="2024-01-12T19:12:00Z">
        <w:r w:rsidR="00B3567D">
          <w:rPr>
            <w:rFonts w:cstheme="minorHAnsi"/>
            <w:color w:val="00B050"/>
            <w:sz w:val="36"/>
            <w:szCs w:val="36"/>
          </w:rPr>
          <w:t>1,233</w:t>
        </w:r>
      </w:ins>
      <w:r w:rsidRPr="00BE217E">
        <w:rPr>
          <w:rFonts w:cstheme="minorHAnsi"/>
          <w:color w:val="00B050"/>
          <w:sz w:val="36"/>
          <w:szCs w:val="36"/>
        </w:rPr>
        <w:t xml:space="preserve"> </w:t>
      </w:r>
    </w:p>
    <w:p w14:paraId="571696C5" w14:textId="6CBD2774" w:rsidR="00D51359" w:rsidRDefault="00D51359" w:rsidP="00D51359">
      <w:pPr>
        <w:pStyle w:val="ListParagraph"/>
        <w:numPr>
          <w:ilvl w:val="0"/>
          <w:numId w:val="20"/>
        </w:numPr>
        <w:spacing w:line="240" w:lineRule="auto"/>
        <w:rPr>
          <w:rFonts w:cstheme="minorHAnsi"/>
          <w:sz w:val="36"/>
          <w:szCs w:val="36"/>
        </w:rPr>
      </w:pPr>
      <w:del w:id="994" w:author="NIKHIL" w:date="2024-01-12T19:12:00Z">
        <w:r w:rsidDel="00B3567D">
          <w:rPr>
            <w:rFonts w:cstheme="minorHAnsi"/>
            <w:sz w:val="36"/>
            <w:szCs w:val="36"/>
          </w:rPr>
          <w:delText>Total No. of Orders</w:delText>
        </w:r>
      </w:del>
      <w:ins w:id="995" w:author="NIKHIL" w:date="2024-01-12T19:14:00Z">
        <w:r w:rsidR="00B3567D">
          <w:rPr>
            <w:rFonts w:cstheme="minorHAnsi"/>
            <w:sz w:val="36"/>
            <w:szCs w:val="36"/>
          </w:rPr>
          <w:t>Salary Budget</w:t>
        </w:r>
      </w:ins>
      <w:r>
        <w:rPr>
          <w:rFonts w:cstheme="minorHAnsi"/>
          <w:sz w:val="36"/>
          <w:szCs w:val="36"/>
        </w:rPr>
        <w:t xml:space="preserve"> = </w:t>
      </w:r>
      <w:del w:id="996" w:author="NIKHIL" w:date="2024-01-12T19:12:00Z">
        <w:r w:rsidRPr="00BE217E" w:rsidDel="00B3567D">
          <w:rPr>
            <w:rFonts w:cstheme="minorHAnsi"/>
            <w:color w:val="00B050"/>
            <w:sz w:val="36"/>
            <w:szCs w:val="36"/>
          </w:rPr>
          <w:delText>21,350</w:delText>
        </w:r>
      </w:del>
      <w:ins w:id="997" w:author="NIKHIL" w:date="2024-01-12T19:14:00Z">
        <w:r w:rsidR="00B3567D">
          <w:rPr>
            <w:rFonts w:cstheme="minorHAnsi"/>
            <w:color w:val="00B050"/>
            <w:sz w:val="36"/>
            <w:szCs w:val="36"/>
          </w:rPr>
          <w:t>Rs. 1.3 Bn</w:t>
        </w:r>
      </w:ins>
    </w:p>
    <w:p w14:paraId="24295279" w14:textId="37FF2165" w:rsidR="00D51359" w:rsidRDefault="00D51359" w:rsidP="00D51359">
      <w:pPr>
        <w:pStyle w:val="ListParagraph"/>
        <w:numPr>
          <w:ilvl w:val="0"/>
          <w:numId w:val="20"/>
        </w:numPr>
        <w:spacing w:line="240" w:lineRule="auto"/>
        <w:rPr>
          <w:rFonts w:cstheme="minorHAnsi"/>
          <w:sz w:val="36"/>
          <w:szCs w:val="36"/>
        </w:rPr>
      </w:pPr>
      <w:r>
        <w:rPr>
          <w:rFonts w:cstheme="minorHAnsi"/>
          <w:sz w:val="36"/>
          <w:szCs w:val="36"/>
        </w:rPr>
        <w:t xml:space="preserve">Average </w:t>
      </w:r>
      <w:ins w:id="998" w:author="NIKHIL" w:date="2024-01-12T19:15:00Z">
        <w:r w:rsidR="00B3567D">
          <w:rPr>
            <w:rFonts w:cstheme="minorHAnsi"/>
            <w:sz w:val="36"/>
            <w:szCs w:val="36"/>
          </w:rPr>
          <w:t>rating of ‘Work life balance’</w:t>
        </w:r>
      </w:ins>
      <w:del w:id="999" w:author="NIKHIL" w:date="2024-01-12T19:14:00Z">
        <w:r w:rsidDel="00B3567D">
          <w:rPr>
            <w:rFonts w:cstheme="minorHAnsi"/>
            <w:sz w:val="36"/>
            <w:szCs w:val="36"/>
          </w:rPr>
          <w:delText xml:space="preserve">Order Value </w:delText>
        </w:r>
      </w:del>
      <w:r>
        <w:rPr>
          <w:rFonts w:cstheme="minorHAnsi"/>
          <w:sz w:val="36"/>
          <w:szCs w:val="36"/>
        </w:rPr>
        <w:t xml:space="preserve">= </w:t>
      </w:r>
      <w:del w:id="1000" w:author="NIKHIL" w:date="2024-01-12T19:15:00Z">
        <w:r w:rsidRPr="00BE217E" w:rsidDel="00B3567D">
          <w:rPr>
            <w:rFonts w:cstheme="minorHAnsi"/>
            <w:color w:val="00B050"/>
            <w:sz w:val="36"/>
            <w:szCs w:val="36"/>
          </w:rPr>
          <w:delText>$</w:delText>
        </w:r>
      </w:del>
      <w:ins w:id="1001" w:author="NIKHIL" w:date="2024-01-12T19:15:00Z">
        <w:r w:rsidR="00B3567D">
          <w:rPr>
            <w:rFonts w:cstheme="minorHAnsi"/>
            <w:color w:val="00B050"/>
            <w:sz w:val="36"/>
            <w:szCs w:val="36"/>
          </w:rPr>
          <w:t>2.78</w:t>
        </w:r>
      </w:ins>
      <w:del w:id="1002" w:author="NIKHIL" w:date="2024-01-12T19:15:00Z">
        <w:r w:rsidRPr="00BE217E" w:rsidDel="00B3567D">
          <w:rPr>
            <w:rFonts w:cstheme="minorHAnsi"/>
            <w:color w:val="00B050"/>
            <w:sz w:val="36"/>
            <w:szCs w:val="36"/>
          </w:rPr>
          <w:delText>38.3</w:delText>
        </w:r>
      </w:del>
    </w:p>
    <w:p w14:paraId="4B3BB6B4" w14:textId="759F8670" w:rsidR="00B3567D" w:rsidRDefault="00B3567D" w:rsidP="00B3567D">
      <w:pPr>
        <w:pStyle w:val="ListParagraph"/>
        <w:numPr>
          <w:ilvl w:val="0"/>
          <w:numId w:val="20"/>
        </w:numPr>
        <w:spacing w:line="240" w:lineRule="auto"/>
        <w:rPr>
          <w:ins w:id="1003" w:author="NIKHIL" w:date="2024-01-12T19:15:00Z"/>
          <w:rFonts w:cstheme="minorHAnsi"/>
          <w:sz w:val="36"/>
          <w:szCs w:val="36"/>
        </w:rPr>
      </w:pPr>
      <w:ins w:id="1004" w:author="NIKHIL" w:date="2024-01-12T19:15:00Z">
        <w:r>
          <w:rPr>
            <w:rFonts w:cstheme="minorHAnsi"/>
            <w:sz w:val="36"/>
            <w:szCs w:val="36"/>
          </w:rPr>
          <w:t xml:space="preserve">Average rating of ‘Job Satisfaction’= </w:t>
        </w:r>
        <w:r>
          <w:rPr>
            <w:rFonts w:cstheme="minorHAnsi"/>
            <w:color w:val="00B050"/>
            <w:sz w:val="36"/>
            <w:szCs w:val="36"/>
          </w:rPr>
          <w:t>2.78</w:t>
        </w:r>
      </w:ins>
    </w:p>
    <w:p w14:paraId="7BC2B2F0" w14:textId="79A50848" w:rsidR="00D51359" w:rsidDel="00B3567D" w:rsidRDefault="00D51359" w:rsidP="00D51359">
      <w:pPr>
        <w:pStyle w:val="ListParagraph"/>
        <w:numPr>
          <w:ilvl w:val="0"/>
          <w:numId w:val="20"/>
        </w:numPr>
        <w:spacing w:line="240" w:lineRule="auto"/>
        <w:rPr>
          <w:del w:id="1005" w:author="NIKHIL" w:date="2024-01-12T19:15:00Z"/>
          <w:rFonts w:cstheme="minorHAnsi"/>
          <w:sz w:val="36"/>
          <w:szCs w:val="36"/>
        </w:rPr>
      </w:pPr>
      <w:del w:id="1006" w:author="NIKHIL" w:date="2024-01-12T19:15:00Z">
        <w:r w:rsidDel="00B3567D">
          <w:rPr>
            <w:rFonts w:cstheme="minorHAnsi"/>
            <w:sz w:val="36"/>
            <w:szCs w:val="36"/>
          </w:rPr>
          <w:delText xml:space="preserve">Total No. Pizza units sold = </w:delText>
        </w:r>
        <w:r w:rsidRPr="00BE217E" w:rsidDel="00B3567D">
          <w:rPr>
            <w:rFonts w:cstheme="minorHAnsi"/>
            <w:color w:val="00B050"/>
            <w:sz w:val="36"/>
            <w:szCs w:val="36"/>
          </w:rPr>
          <w:delText>49.5 k</w:delText>
        </w:r>
      </w:del>
    </w:p>
    <w:p w14:paraId="42509AC3" w14:textId="5F3E07BA" w:rsidR="00D51359" w:rsidRPr="00F35829" w:rsidDel="00F35829" w:rsidRDefault="00D51359">
      <w:pPr>
        <w:rPr>
          <w:del w:id="1007" w:author="NIKHIL" w:date="2024-01-12T19:16:00Z"/>
          <w:rFonts w:cstheme="minorHAnsi"/>
          <w:sz w:val="36"/>
          <w:szCs w:val="36"/>
          <w:rPrChange w:id="1008" w:author="NIKHIL" w:date="2024-01-12T19:16:00Z">
            <w:rPr>
              <w:del w:id="1009" w:author="NIKHIL" w:date="2024-01-12T19:16:00Z"/>
            </w:rPr>
          </w:rPrChange>
        </w:rPr>
        <w:pPrChange w:id="1010" w:author="NIKHIL" w:date="2024-01-12T19:16:00Z">
          <w:pPr>
            <w:pStyle w:val="ListParagraph"/>
            <w:numPr>
              <w:numId w:val="20"/>
            </w:numPr>
            <w:spacing w:line="240" w:lineRule="auto"/>
            <w:ind w:left="2160" w:hanging="360"/>
          </w:pPr>
        </w:pPrChange>
      </w:pPr>
      <w:del w:id="1011" w:author="NIKHIL" w:date="2024-01-12T19:16:00Z">
        <w:r w:rsidRPr="00F35829" w:rsidDel="00F35829">
          <w:rPr>
            <w:rFonts w:cstheme="minorHAnsi"/>
            <w:sz w:val="36"/>
            <w:szCs w:val="36"/>
            <w:rPrChange w:id="1012" w:author="NIKHIL" w:date="2024-01-12T19:16:00Z">
              <w:rPr/>
            </w:rPrChange>
          </w:rPr>
          <w:delText xml:space="preserve">Average Pizzas per Orders= </w:delText>
        </w:r>
        <w:r w:rsidRPr="00F35829" w:rsidDel="00F35829">
          <w:rPr>
            <w:rFonts w:cstheme="minorHAnsi"/>
            <w:color w:val="00B050"/>
            <w:sz w:val="36"/>
            <w:szCs w:val="36"/>
            <w:rPrChange w:id="1013" w:author="NIKHIL" w:date="2024-01-12T19:16:00Z">
              <w:rPr>
                <w:color w:val="00B050"/>
              </w:rPr>
            </w:rPrChange>
          </w:rPr>
          <w:delText>2.3 Pizzas</w:delText>
        </w:r>
      </w:del>
    </w:p>
    <w:p w14:paraId="243D6244" w14:textId="77777777" w:rsidR="00D51359" w:rsidRPr="00D51359" w:rsidRDefault="00D51359">
      <w:pPr>
        <w:pPrChange w:id="1014" w:author="NIKHIL" w:date="2024-01-12T19:16:00Z">
          <w:pPr>
            <w:pStyle w:val="ListParagraph"/>
            <w:spacing w:line="240" w:lineRule="auto"/>
            <w:ind w:left="2160"/>
          </w:pPr>
        </w:pPrChange>
      </w:pPr>
    </w:p>
    <w:p w14:paraId="41B9D9D7" w14:textId="340DBB8C" w:rsidR="00F35829" w:rsidRPr="00EC1448" w:rsidRDefault="00F35829" w:rsidP="00F35829">
      <w:pPr>
        <w:pStyle w:val="ListParagraph"/>
        <w:spacing w:line="240" w:lineRule="auto"/>
        <w:ind w:left="1440"/>
        <w:rPr>
          <w:ins w:id="1015" w:author="NIKHIL" w:date="2024-01-12T19:16:00Z"/>
          <w:rFonts w:cstheme="minorHAnsi"/>
          <w:color w:val="ED7D31" w:themeColor="accent2"/>
          <w:sz w:val="36"/>
          <w:szCs w:val="36"/>
        </w:rPr>
      </w:pPr>
      <w:ins w:id="1016" w:author="NIKHIL" w:date="2024-01-12T19:16:00Z">
        <w:r>
          <w:rPr>
            <w:rFonts w:cstheme="minorHAnsi"/>
            <w:color w:val="ED7D31" w:themeColor="accent2"/>
            <w:sz w:val="36"/>
            <w:szCs w:val="36"/>
          </w:rPr>
          <w:t>Ex-</w:t>
        </w:r>
        <w:r w:rsidRPr="00EC1448">
          <w:rPr>
            <w:rFonts w:cstheme="minorHAnsi"/>
            <w:color w:val="ED7D31" w:themeColor="accent2"/>
            <w:sz w:val="36"/>
            <w:szCs w:val="36"/>
          </w:rPr>
          <w:t>Employees-</w:t>
        </w:r>
      </w:ins>
    </w:p>
    <w:p w14:paraId="11E6D62A" w14:textId="6849592E" w:rsidR="00F35829" w:rsidRDefault="00F35829" w:rsidP="00F35829">
      <w:pPr>
        <w:pStyle w:val="ListParagraph"/>
        <w:numPr>
          <w:ilvl w:val="0"/>
          <w:numId w:val="26"/>
        </w:numPr>
        <w:spacing w:line="240" w:lineRule="auto"/>
        <w:rPr>
          <w:ins w:id="1017" w:author="NIKHIL" w:date="2024-01-12T19:16:00Z"/>
          <w:rFonts w:cstheme="minorHAnsi"/>
          <w:sz w:val="36"/>
          <w:szCs w:val="36"/>
        </w:rPr>
      </w:pPr>
      <w:ins w:id="1018" w:author="NIKHIL" w:date="2024-01-12T19:16:00Z">
        <w:r>
          <w:rPr>
            <w:rFonts w:cstheme="minorHAnsi"/>
            <w:sz w:val="36"/>
            <w:szCs w:val="36"/>
          </w:rPr>
          <w:t xml:space="preserve">Employees </w:t>
        </w:r>
      </w:ins>
      <w:ins w:id="1019" w:author="NIKHIL" w:date="2024-01-12T19:17:00Z">
        <w:r>
          <w:rPr>
            <w:rFonts w:cstheme="minorHAnsi"/>
            <w:sz w:val="36"/>
            <w:szCs w:val="36"/>
          </w:rPr>
          <w:t>count</w:t>
        </w:r>
      </w:ins>
      <w:ins w:id="1020" w:author="NIKHIL" w:date="2024-01-12T19:16:00Z">
        <w:r>
          <w:rPr>
            <w:rFonts w:cstheme="minorHAnsi"/>
            <w:sz w:val="36"/>
            <w:szCs w:val="36"/>
          </w:rPr>
          <w:t xml:space="preserve">= </w:t>
        </w:r>
      </w:ins>
      <w:ins w:id="1021" w:author="NIKHIL" w:date="2024-01-12T19:17:00Z">
        <w:r>
          <w:rPr>
            <w:rFonts w:cstheme="minorHAnsi"/>
            <w:color w:val="00B050"/>
            <w:sz w:val="36"/>
            <w:szCs w:val="36"/>
          </w:rPr>
          <w:t>237</w:t>
        </w:r>
      </w:ins>
      <w:ins w:id="1022" w:author="NIKHIL" w:date="2024-01-12T19:16:00Z">
        <w:r w:rsidRPr="00BE217E">
          <w:rPr>
            <w:rFonts w:cstheme="minorHAnsi"/>
            <w:color w:val="00B050"/>
            <w:sz w:val="36"/>
            <w:szCs w:val="36"/>
          </w:rPr>
          <w:t xml:space="preserve"> </w:t>
        </w:r>
      </w:ins>
    </w:p>
    <w:p w14:paraId="5FB2C08E" w14:textId="6227A71D" w:rsidR="00F35829" w:rsidRDefault="00F35829" w:rsidP="00F35829">
      <w:pPr>
        <w:pStyle w:val="ListParagraph"/>
        <w:numPr>
          <w:ilvl w:val="0"/>
          <w:numId w:val="26"/>
        </w:numPr>
        <w:spacing w:line="240" w:lineRule="auto"/>
        <w:rPr>
          <w:ins w:id="1023" w:author="NIKHIL" w:date="2024-01-12T19:16:00Z"/>
          <w:rFonts w:cstheme="minorHAnsi"/>
          <w:sz w:val="36"/>
          <w:szCs w:val="36"/>
        </w:rPr>
      </w:pPr>
      <w:ins w:id="1024" w:author="NIKHIL" w:date="2024-01-12T19:16:00Z">
        <w:r>
          <w:rPr>
            <w:rFonts w:cstheme="minorHAnsi"/>
            <w:sz w:val="36"/>
            <w:szCs w:val="36"/>
          </w:rPr>
          <w:t xml:space="preserve">Salary Budget = </w:t>
        </w:r>
        <w:r>
          <w:rPr>
            <w:rFonts w:cstheme="minorHAnsi"/>
            <w:color w:val="00B050"/>
            <w:sz w:val="36"/>
            <w:szCs w:val="36"/>
          </w:rPr>
          <w:t xml:space="preserve">Rs. </w:t>
        </w:r>
      </w:ins>
      <w:ins w:id="1025" w:author="NIKHIL" w:date="2024-01-12T19:17:00Z">
        <w:r>
          <w:rPr>
            <w:rFonts w:cstheme="minorHAnsi"/>
            <w:color w:val="00B050"/>
            <w:sz w:val="36"/>
            <w:szCs w:val="36"/>
          </w:rPr>
          <w:t xml:space="preserve">250.3 Mn </w:t>
        </w:r>
      </w:ins>
    </w:p>
    <w:p w14:paraId="6791E35F" w14:textId="7AB2EED0" w:rsidR="00F35829" w:rsidRDefault="00F35829" w:rsidP="00F35829">
      <w:pPr>
        <w:pStyle w:val="ListParagraph"/>
        <w:numPr>
          <w:ilvl w:val="0"/>
          <w:numId w:val="26"/>
        </w:numPr>
        <w:spacing w:line="240" w:lineRule="auto"/>
        <w:rPr>
          <w:ins w:id="1026" w:author="NIKHIL" w:date="2024-01-12T19:16:00Z"/>
          <w:rFonts w:cstheme="minorHAnsi"/>
          <w:sz w:val="36"/>
          <w:szCs w:val="36"/>
        </w:rPr>
      </w:pPr>
      <w:ins w:id="1027" w:author="NIKHIL" w:date="2024-01-12T19:16:00Z">
        <w:r>
          <w:rPr>
            <w:rFonts w:cstheme="minorHAnsi"/>
            <w:sz w:val="36"/>
            <w:szCs w:val="36"/>
          </w:rPr>
          <w:t xml:space="preserve">Average rating of ‘Work life balance’= </w:t>
        </w:r>
        <w:r>
          <w:rPr>
            <w:rFonts w:cstheme="minorHAnsi"/>
            <w:color w:val="00B050"/>
            <w:sz w:val="36"/>
            <w:szCs w:val="36"/>
          </w:rPr>
          <w:t>2.</w:t>
        </w:r>
      </w:ins>
      <w:ins w:id="1028" w:author="NIKHIL" w:date="2024-01-12T19:18:00Z">
        <w:r>
          <w:rPr>
            <w:rFonts w:cstheme="minorHAnsi"/>
            <w:color w:val="00B050"/>
            <w:sz w:val="36"/>
            <w:szCs w:val="36"/>
          </w:rPr>
          <w:t>66</w:t>
        </w:r>
      </w:ins>
    </w:p>
    <w:p w14:paraId="62CCA0E8" w14:textId="2667D66A" w:rsidR="00F35829" w:rsidRDefault="00F35829" w:rsidP="00F35829">
      <w:pPr>
        <w:pStyle w:val="ListParagraph"/>
        <w:numPr>
          <w:ilvl w:val="0"/>
          <w:numId w:val="26"/>
        </w:numPr>
        <w:spacing w:line="240" w:lineRule="auto"/>
        <w:rPr>
          <w:ins w:id="1029" w:author="NIKHIL" w:date="2024-01-12T19:16:00Z"/>
          <w:rFonts w:cstheme="minorHAnsi"/>
          <w:sz w:val="36"/>
          <w:szCs w:val="36"/>
        </w:rPr>
      </w:pPr>
      <w:ins w:id="1030" w:author="NIKHIL" w:date="2024-01-12T19:16:00Z">
        <w:r>
          <w:rPr>
            <w:rFonts w:cstheme="minorHAnsi"/>
            <w:sz w:val="36"/>
            <w:szCs w:val="36"/>
          </w:rPr>
          <w:t xml:space="preserve">Average rating of ‘Job Satisfaction’= </w:t>
        </w:r>
        <w:r>
          <w:rPr>
            <w:rFonts w:cstheme="minorHAnsi"/>
            <w:color w:val="00B050"/>
            <w:sz w:val="36"/>
            <w:szCs w:val="36"/>
          </w:rPr>
          <w:t>2.</w:t>
        </w:r>
      </w:ins>
      <w:ins w:id="1031" w:author="NIKHIL" w:date="2024-01-12T19:18:00Z">
        <w:r>
          <w:rPr>
            <w:rFonts w:cstheme="minorHAnsi"/>
            <w:color w:val="00B050"/>
            <w:sz w:val="36"/>
            <w:szCs w:val="36"/>
          </w:rPr>
          <w:t>47</w:t>
        </w:r>
      </w:ins>
    </w:p>
    <w:p w14:paraId="762E5230" w14:textId="77777777" w:rsidR="00F35829" w:rsidRPr="00F35829" w:rsidRDefault="00F35829">
      <w:pPr>
        <w:spacing w:line="240" w:lineRule="auto"/>
        <w:rPr>
          <w:ins w:id="1032" w:author="NIKHIL" w:date="2024-01-12T19:16:00Z"/>
          <w:rFonts w:cstheme="minorHAnsi"/>
          <w:sz w:val="36"/>
          <w:szCs w:val="36"/>
          <w:rPrChange w:id="1033" w:author="NIKHIL" w:date="2024-01-12T19:16:00Z">
            <w:rPr>
              <w:ins w:id="1034" w:author="NIKHIL" w:date="2024-01-12T19:16:00Z"/>
            </w:rPr>
          </w:rPrChange>
        </w:rPr>
        <w:pPrChange w:id="1035" w:author="NIKHIL" w:date="2024-01-12T19:16:00Z">
          <w:pPr>
            <w:pStyle w:val="ListParagraph"/>
            <w:numPr>
              <w:numId w:val="19"/>
            </w:numPr>
            <w:spacing w:line="240" w:lineRule="auto"/>
            <w:ind w:hanging="360"/>
          </w:pPr>
        </w:pPrChange>
      </w:pPr>
    </w:p>
    <w:p w14:paraId="411C8329" w14:textId="4E3CB4B6" w:rsidR="00D51359" w:rsidDel="00F35829" w:rsidRDefault="00CF32EC" w:rsidP="00F35829">
      <w:pPr>
        <w:pStyle w:val="ListParagraph"/>
        <w:numPr>
          <w:ilvl w:val="0"/>
          <w:numId w:val="19"/>
        </w:numPr>
        <w:spacing w:line="240" w:lineRule="auto"/>
        <w:rPr>
          <w:del w:id="1036" w:author="NIKHIL" w:date="2024-01-12T19:18:00Z"/>
          <w:rFonts w:cstheme="minorHAnsi"/>
          <w:sz w:val="36"/>
          <w:szCs w:val="36"/>
        </w:rPr>
      </w:pPr>
      <w:ins w:id="1037" w:author="NIKHIL" w:date="2024-01-24T11:21:00Z">
        <w:r>
          <w:rPr>
            <w:rFonts w:cstheme="minorHAnsi"/>
            <w:sz w:val="36"/>
            <w:szCs w:val="36"/>
          </w:rPr>
          <w:t xml:space="preserve">The </w:t>
        </w:r>
      </w:ins>
      <w:r w:rsidR="003E6524">
        <w:rPr>
          <w:rFonts w:cstheme="minorHAnsi"/>
          <w:sz w:val="36"/>
          <w:szCs w:val="36"/>
        </w:rPr>
        <w:t xml:space="preserve">Business </w:t>
      </w:r>
      <w:ins w:id="1038" w:author="NIKHIL" w:date="2024-01-12T19:18:00Z">
        <w:r w:rsidR="00F35829" w:rsidRPr="00F35829">
          <w:rPr>
            <w:rFonts w:cstheme="minorHAnsi"/>
            <w:color w:val="00B0F0"/>
            <w:sz w:val="36"/>
            <w:szCs w:val="36"/>
            <w:rPrChange w:id="1039" w:author="NIKHIL" w:date="2024-01-12T19:20:00Z">
              <w:rPr>
                <w:rFonts w:cstheme="minorHAnsi"/>
                <w:sz w:val="36"/>
                <w:szCs w:val="36"/>
              </w:rPr>
            </w:rPrChange>
          </w:rPr>
          <w:t xml:space="preserve">Attrition rate </w:t>
        </w:r>
        <w:r w:rsidR="00F35829">
          <w:rPr>
            <w:rFonts w:cstheme="minorHAnsi"/>
            <w:sz w:val="36"/>
            <w:szCs w:val="36"/>
          </w:rPr>
          <w:t xml:space="preserve">is </w:t>
        </w:r>
      </w:ins>
      <w:ins w:id="1040" w:author="NIKHIL" w:date="2024-01-12T19:19:00Z">
        <w:r w:rsidR="00F35829" w:rsidRPr="00F35829">
          <w:rPr>
            <w:rFonts w:cstheme="minorHAnsi"/>
            <w:color w:val="FF0000"/>
            <w:sz w:val="36"/>
            <w:szCs w:val="36"/>
            <w:rPrChange w:id="1041" w:author="NIKHIL" w:date="2024-01-12T19:19:00Z">
              <w:rPr>
                <w:rFonts w:cstheme="minorHAnsi"/>
                <w:sz w:val="36"/>
                <w:szCs w:val="36"/>
              </w:rPr>
            </w:rPrChange>
          </w:rPr>
          <w:t xml:space="preserve">16.1 %, </w:t>
        </w:r>
      </w:ins>
      <w:ins w:id="1042" w:author="NIKHIL" w:date="2024-01-24T11:21:00Z">
        <w:r>
          <w:rPr>
            <w:rFonts w:cstheme="minorHAnsi"/>
            <w:color w:val="FF0000"/>
            <w:sz w:val="36"/>
            <w:szCs w:val="36"/>
          </w:rPr>
          <w:t xml:space="preserve">which </w:t>
        </w:r>
      </w:ins>
      <w:ins w:id="1043" w:author="NIKHIL" w:date="2024-01-12T19:19:00Z">
        <w:r w:rsidR="00F35829">
          <w:rPr>
            <w:rFonts w:cstheme="minorHAnsi"/>
            <w:sz w:val="36"/>
            <w:szCs w:val="36"/>
          </w:rPr>
          <w:t xml:space="preserve">means almost 16% </w:t>
        </w:r>
      </w:ins>
      <w:ins w:id="1044" w:author="NIKHIL" w:date="2024-01-24T11:21:00Z">
        <w:r>
          <w:rPr>
            <w:rFonts w:cstheme="minorHAnsi"/>
            <w:sz w:val="36"/>
            <w:szCs w:val="36"/>
          </w:rPr>
          <w:t xml:space="preserve">of </w:t>
        </w:r>
      </w:ins>
      <w:ins w:id="1045" w:author="NIKHIL" w:date="2024-01-12T19:19:00Z">
        <w:r w:rsidR="00F35829">
          <w:rPr>
            <w:rFonts w:cstheme="minorHAnsi"/>
            <w:sz w:val="36"/>
            <w:szCs w:val="36"/>
          </w:rPr>
          <w:t>employees leave the company.</w:t>
        </w:r>
      </w:ins>
      <w:del w:id="1046" w:author="NIKHIL" w:date="2024-01-12T19:18:00Z">
        <w:r w:rsidR="003E6524" w:rsidDel="00F35829">
          <w:rPr>
            <w:rFonts w:cstheme="minorHAnsi"/>
            <w:sz w:val="36"/>
            <w:szCs w:val="36"/>
          </w:rPr>
          <w:delText xml:space="preserve">was not performed well in </w:delText>
        </w:r>
        <w:r w:rsidR="003E6524" w:rsidRPr="00BE217E" w:rsidDel="00F35829">
          <w:rPr>
            <w:rFonts w:cstheme="minorHAnsi"/>
            <w:color w:val="FF0000"/>
            <w:sz w:val="36"/>
            <w:szCs w:val="36"/>
          </w:rPr>
          <w:delText>Feb</w:delText>
        </w:r>
        <w:r w:rsidR="003E6524" w:rsidDel="00F35829">
          <w:rPr>
            <w:rFonts w:cstheme="minorHAnsi"/>
            <w:sz w:val="36"/>
            <w:szCs w:val="36"/>
          </w:rPr>
          <w:delText xml:space="preserve">, </w:delText>
        </w:r>
        <w:r w:rsidR="003E6524" w:rsidRPr="00BE217E" w:rsidDel="00F35829">
          <w:rPr>
            <w:rFonts w:cstheme="minorHAnsi"/>
            <w:color w:val="FF0000"/>
            <w:sz w:val="36"/>
            <w:szCs w:val="36"/>
          </w:rPr>
          <w:delText>Sept</w:delText>
        </w:r>
        <w:r w:rsidR="003E6524" w:rsidDel="00F35829">
          <w:rPr>
            <w:rFonts w:cstheme="minorHAnsi"/>
            <w:sz w:val="36"/>
            <w:szCs w:val="36"/>
          </w:rPr>
          <w:delText xml:space="preserve">, </w:delText>
        </w:r>
        <w:r w:rsidR="003E6524" w:rsidRPr="00BE217E" w:rsidDel="00F35829">
          <w:rPr>
            <w:rFonts w:cstheme="minorHAnsi"/>
            <w:color w:val="FF0000"/>
            <w:sz w:val="36"/>
            <w:szCs w:val="36"/>
          </w:rPr>
          <w:delText>Oct</w:delText>
        </w:r>
        <w:r w:rsidR="003E6524" w:rsidDel="00F35829">
          <w:rPr>
            <w:rFonts w:cstheme="minorHAnsi"/>
            <w:sz w:val="36"/>
            <w:szCs w:val="36"/>
          </w:rPr>
          <w:delText xml:space="preserve"> &amp; </w:delText>
        </w:r>
        <w:r w:rsidR="003E6524" w:rsidRPr="00BE217E" w:rsidDel="00F35829">
          <w:rPr>
            <w:rFonts w:cstheme="minorHAnsi"/>
            <w:color w:val="FF0000"/>
            <w:sz w:val="36"/>
            <w:szCs w:val="36"/>
          </w:rPr>
          <w:delText>Dec</w:delText>
        </w:r>
      </w:del>
    </w:p>
    <w:p w14:paraId="48E954DA" w14:textId="77777777" w:rsidR="00F35829" w:rsidRDefault="00F35829" w:rsidP="00F35829">
      <w:pPr>
        <w:pStyle w:val="ListParagraph"/>
        <w:numPr>
          <w:ilvl w:val="0"/>
          <w:numId w:val="19"/>
        </w:numPr>
        <w:spacing w:line="240" w:lineRule="auto"/>
        <w:rPr>
          <w:ins w:id="1047" w:author="NIKHIL" w:date="2024-01-12T19:20:00Z"/>
          <w:rFonts w:cstheme="minorHAnsi"/>
          <w:sz w:val="36"/>
          <w:szCs w:val="36"/>
        </w:rPr>
      </w:pPr>
    </w:p>
    <w:p w14:paraId="10BEB8C5" w14:textId="49485FED" w:rsidR="003E6524" w:rsidDel="001402E9" w:rsidRDefault="00F35829" w:rsidP="00F35829">
      <w:pPr>
        <w:pStyle w:val="ListParagraph"/>
        <w:numPr>
          <w:ilvl w:val="0"/>
          <w:numId w:val="19"/>
        </w:numPr>
        <w:spacing w:line="240" w:lineRule="auto"/>
        <w:rPr>
          <w:del w:id="1048" w:author="NIKHIL" w:date="2024-01-12T19:18:00Z"/>
          <w:rFonts w:cstheme="minorHAnsi"/>
          <w:sz w:val="36"/>
          <w:szCs w:val="36"/>
        </w:rPr>
      </w:pPr>
      <w:ins w:id="1049" w:author="NIKHIL" w:date="2024-01-12T19:22:00Z">
        <w:r w:rsidRPr="00F35829">
          <w:rPr>
            <w:rFonts w:cstheme="minorHAnsi"/>
            <w:color w:val="FFC000"/>
            <w:sz w:val="36"/>
            <w:szCs w:val="36"/>
            <w:rPrChange w:id="1050" w:author="NIKHIL" w:date="2024-01-12T19:23:00Z">
              <w:rPr>
                <w:rFonts w:cstheme="minorHAnsi"/>
                <w:color w:val="00B0F0"/>
                <w:sz w:val="36"/>
                <w:szCs w:val="36"/>
              </w:rPr>
            </w:rPrChange>
          </w:rPr>
          <w:t xml:space="preserve">63% </w:t>
        </w:r>
      </w:ins>
      <w:ins w:id="1051" w:author="NIKHIL" w:date="2024-01-24T11:21:00Z">
        <w:r w:rsidR="00CF32EC">
          <w:rPr>
            <w:rFonts w:cstheme="minorHAnsi"/>
            <w:color w:val="FFC000"/>
            <w:sz w:val="36"/>
            <w:szCs w:val="36"/>
          </w:rPr>
          <w:t xml:space="preserve">of </w:t>
        </w:r>
      </w:ins>
      <w:ins w:id="1052" w:author="NIKHIL" w:date="2024-01-12T19:22:00Z">
        <w:r w:rsidRPr="00F35829">
          <w:rPr>
            <w:rFonts w:cstheme="minorHAnsi"/>
            <w:color w:val="000000" w:themeColor="text1"/>
            <w:sz w:val="36"/>
            <w:szCs w:val="36"/>
            <w:rPrChange w:id="1053" w:author="NIKHIL" w:date="2024-01-12T19:23:00Z">
              <w:rPr>
                <w:rFonts w:cstheme="minorHAnsi"/>
                <w:color w:val="00B0F0"/>
                <w:sz w:val="36"/>
                <w:szCs w:val="36"/>
              </w:rPr>
            </w:rPrChange>
          </w:rPr>
          <w:t>employees are</w:t>
        </w:r>
        <w:r w:rsidRPr="00F35829">
          <w:rPr>
            <w:rFonts w:cstheme="minorHAnsi"/>
            <w:color w:val="00B0F0"/>
            <w:sz w:val="36"/>
            <w:szCs w:val="36"/>
          </w:rPr>
          <w:t xml:space="preserve"> male </w:t>
        </w:r>
        <w:r w:rsidRPr="00F35829">
          <w:rPr>
            <w:rFonts w:cstheme="minorHAnsi"/>
            <w:color w:val="000000" w:themeColor="text1"/>
            <w:sz w:val="36"/>
            <w:szCs w:val="36"/>
            <w:rPrChange w:id="1054" w:author="NIKHIL" w:date="2024-01-12T19:23:00Z">
              <w:rPr>
                <w:rFonts w:cstheme="minorHAnsi"/>
                <w:color w:val="00B0F0"/>
                <w:sz w:val="36"/>
                <w:szCs w:val="36"/>
              </w:rPr>
            </w:rPrChange>
          </w:rPr>
          <w:t xml:space="preserve">and </w:t>
        </w:r>
        <w:r w:rsidRPr="00F35829">
          <w:rPr>
            <w:rFonts w:cstheme="minorHAnsi"/>
            <w:color w:val="FFC000"/>
            <w:sz w:val="36"/>
            <w:szCs w:val="36"/>
            <w:rPrChange w:id="1055" w:author="NIKHIL" w:date="2024-01-12T19:23:00Z">
              <w:rPr>
                <w:rFonts w:cstheme="minorHAnsi"/>
                <w:color w:val="00B0F0"/>
                <w:sz w:val="36"/>
                <w:szCs w:val="36"/>
              </w:rPr>
            </w:rPrChange>
          </w:rPr>
          <w:t xml:space="preserve">37% </w:t>
        </w:r>
      </w:ins>
      <w:ins w:id="1056" w:author="NIKHIL" w:date="2024-01-12T19:23:00Z">
        <w:r w:rsidRPr="00F35829">
          <w:rPr>
            <w:rFonts w:cstheme="minorHAnsi"/>
            <w:color w:val="000000" w:themeColor="text1"/>
            <w:sz w:val="36"/>
            <w:szCs w:val="36"/>
            <w:rPrChange w:id="1057" w:author="NIKHIL" w:date="2024-01-12T19:23:00Z">
              <w:rPr>
                <w:rFonts w:cstheme="minorHAnsi"/>
                <w:color w:val="00B0F0"/>
                <w:sz w:val="36"/>
                <w:szCs w:val="36"/>
              </w:rPr>
            </w:rPrChange>
          </w:rPr>
          <w:t xml:space="preserve">are </w:t>
        </w:r>
        <w:r w:rsidRPr="00F35829">
          <w:rPr>
            <w:rFonts w:cstheme="minorHAnsi"/>
            <w:color w:val="00B0F0"/>
            <w:sz w:val="36"/>
            <w:szCs w:val="36"/>
          </w:rPr>
          <w:t>female</w:t>
        </w:r>
      </w:ins>
      <w:ins w:id="1058" w:author="NIKHIL" w:date="2024-01-12T19:24:00Z">
        <w:r>
          <w:rPr>
            <w:rFonts w:cstheme="minorHAnsi"/>
            <w:sz w:val="36"/>
            <w:szCs w:val="36"/>
          </w:rPr>
          <w:t>.</w:t>
        </w:r>
      </w:ins>
      <w:ins w:id="1059" w:author="NIKHIL" w:date="2024-01-12T21:50:00Z">
        <w:r w:rsidR="00952FB6">
          <w:rPr>
            <w:rFonts w:cstheme="minorHAnsi"/>
            <w:sz w:val="36"/>
            <w:szCs w:val="36"/>
          </w:rPr>
          <w:t xml:space="preserve"> </w:t>
        </w:r>
      </w:ins>
      <w:del w:id="1060" w:author="NIKHIL" w:date="2024-01-12T19:18:00Z">
        <w:r w:rsidR="00BE217E" w:rsidRPr="00F35829" w:rsidDel="00F35829">
          <w:rPr>
            <w:rFonts w:cstheme="minorHAnsi"/>
            <w:sz w:val="36"/>
            <w:szCs w:val="36"/>
            <w:rPrChange w:id="1061" w:author="NIKHIL" w:date="2024-01-12T19:23:00Z">
              <w:rPr>
                <w:rFonts w:cstheme="minorHAnsi"/>
                <w:color w:val="00B0F0"/>
                <w:sz w:val="36"/>
                <w:szCs w:val="36"/>
              </w:rPr>
            </w:rPrChange>
          </w:rPr>
          <w:delText>r</w:delText>
        </w:r>
        <w:r w:rsidR="003E6524" w:rsidRPr="00F35829" w:rsidDel="00F35829">
          <w:rPr>
            <w:rFonts w:cstheme="minorHAnsi"/>
            <w:sz w:val="36"/>
            <w:szCs w:val="36"/>
            <w:rPrChange w:id="1062" w:author="NIKHIL" w:date="2024-01-12T19:23:00Z">
              <w:rPr>
                <w:rFonts w:cstheme="minorHAnsi"/>
                <w:color w:val="00B0F0"/>
                <w:sz w:val="36"/>
                <w:szCs w:val="36"/>
              </w:rPr>
            </w:rPrChange>
          </w:rPr>
          <w:delText>evenue</w:delText>
        </w:r>
        <w:r w:rsidR="003E6524" w:rsidRPr="00F35829" w:rsidDel="00F35829">
          <w:rPr>
            <w:rFonts w:cstheme="minorHAnsi"/>
            <w:sz w:val="36"/>
            <w:szCs w:val="36"/>
          </w:rPr>
          <w:delText xml:space="preserve"> was around or </w:delText>
        </w:r>
        <w:r w:rsidR="003E6524" w:rsidRPr="00F35829" w:rsidDel="00F35829">
          <w:rPr>
            <w:rFonts w:cstheme="minorHAnsi"/>
            <w:sz w:val="36"/>
            <w:szCs w:val="36"/>
            <w:rPrChange w:id="1063" w:author="NIKHIL" w:date="2024-01-12T19:23:00Z">
              <w:rPr>
                <w:rFonts w:cstheme="minorHAnsi"/>
                <w:color w:val="FF0000"/>
                <w:sz w:val="36"/>
                <w:szCs w:val="36"/>
              </w:rPr>
            </w:rPrChange>
          </w:rPr>
          <w:delText>below</w:delText>
        </w:r>
        <w:r w:rsidR="00BE217E" w:rsidRPr="00F35829" w:rsidDel="00F35829">
          <w:rPr>
            <w:rFonts w:cstheme="minorHAnsi"/>
            <w:sz w:val="36"/>
            <w:szCs w:val="36"/>
            <w:rPrChange w:id="1064" w:author="NIKHIL" w:date="2024-01-12T19:23:00Z">
              <w:rPr>
                <w:rFonts w:cstheme="minorHAnsi"/>
                <w:color w:val="FF0000"/>
                <w:sz w:val="36"/>
                <w:szCs w:val="36"/>
              </w:rPr>
            </w:rPrChange>
          </w:rPr>
          <w:delText xml:space="preserve"> </w:delText>
        </w:r>
        <w:r w:rsidR="003E6524" w:rsidRPr="00F35829" w:rsidDel="00F35829">
          <w:rPr>
            <w:rFonts w:cstheme="minorHAnsi"/>
            <w:sz w:val="36"/>
            <w:szCs w:val="36"/>
            <w:rPrChange w:id="1065" w:author="NIKHIL" w:date="2024-01-12T19:23:00Z">
              <w:rPr>
                <w:rFonts w:cstheme="minorHAnsi"/>
                <w:color w:val="FF0000"/>
                <w:sz w:val="36"/>
                <w:szCs w:val="36"/>
              </w:rPr>
            </w:rPrChange>
          </w:rPr>
          <w:delText>$65k.</w:delText>
        </w:r>
      </w:del>
    </w:p>
    <w:p w14:paraId="113E100E" w14:textId="17A27BB3" w:rsidR="001402E9" w:rsidRDefault="00CF32EC" w:rsidP="001402E9">
      <w:pPr>
        <w:pStyle w:val="ListParagraph"/>
        <w:numPr>
          <w:ilvl w:val="0"/>
          <w:numId w:val="19"/>
        </w:numPr>
        <w:spacing w:line="240" w:lineRule="auto"/>
        <w:rPr>
          <w:ins w:id="1066" w:author="NIKHIL" w:date="2024-01-12T19:48:00Z"/>
          <w:rFonts w:cstheme="minorHAnsi"/>
          <w:sz w:val="36"/>
          <w:szCs w:val="36"/>
        </w:rPr>
      </w:pPr>
      <w:ins w:id="1067" w:author="NIKHIL" w:date="2024-01-24T11:21:00Z">
        <w:r>
          <w:rPr>
            <w:rFonts w:cstheme="minorHAnsi"/>
            <w:sz w:val="36"/>
            <w:szCs w:val="36"/>
          </w:rPr>
          <w:t>Of</w:t>
        </w:r>
      </w:ins>
      <w:ins w:id="1068" w:author="NIKHIL" w:date="2024-01-12T19:48:00Z">
        <w:r w:rsidR="001402E9">
          <w:rPr>
            <w:rFonts w:cstheme="minorHAnsi"/>
            <w:sz w:val="36"/>
            <w:szCs w:val="36"/>
          </w:rPr>
          <w:t xml:space="preserve"> the </w:t>
        </w:r>
        <w:r w:rsidR="001402E9" w:rsidRPr="00EC1448">
          <w:rPr>
            <w:rFonts w:cstheme="minorHAnsi"/>
            <w:color w:val="FF0000"/>
            <w:sz w:val="36"/>
            <w:szCs w:val="36"/>
          </w:rPr>
          <w:t xml:space="preserve">16% </w:t>
        </w:r>
      </w:ins>
      <w:ins w:id="1069" w:author="NIKHIL" w:date="2024-01-24T11:21:00Z">
        <w:r>
          <w:rPr>
            <w:rFonts w:cstheme="minorHAnsi"/>
            <w:color w:val="FF0000"/>
            <w:sz w:val="36"/>
            <w:szCs w:val="36"/>
          </w:rPr>
          <w:t xml:space="preserve">of </w:t>
        </w:r>
      </w:ins>
      <w:ins w:id="1070" w:author="NIKHIL" w:date="2024-01-12T19:48:00Z">
        <w:r w:rsidR="001402E9">
          <w:rPr>
            <w:rFonts w:cstheme="minorHAnsi"/>
            <w:sz w:val="36"/>
            <w:szCs w:val="36"/>
          </w:rPr>
          <w:t xml:space="preserve">employees who leave the company, </w:t>
        </w:r>
        <w:r w:rsidR="001402E9" w:rsidRPr="00EC1448">
          <w:rPr>
            <w:rFonts w:cstheme="minorHAnsi"/>
            <w:color w:val="00B0F0"/>
            <w:sz w:val="36"/>
            <w:szCs w:val="36"/>
          </w:rPr>
          <w:t>almost half of the employees</w:t>
        </w:r>
        <w:r w:rsidR="001402E9">
          <w:rPr>
            <w:rFonts w:cstheme="minorHAnsi"/>
            <w:sz w:val="36"/>
            <w:szCs w:val="36"/>
          </w:rPr>
          <w:t xml:space="preserve"> belong to the job role-</w:t>
        </w:r>
      </w:ins>
    </w:p>
    <w:p w14:paraId="14FA9E4A" w14:textId="77777777" w:rsidR="001402E9" w:rsidRPr="00EC1448" w:rsidRDefault="001402E9" w:rsidP="001402E9">
      <w:pPr>
        <w:pStyle w:val="ListParagraph"/>
        <w:numPr>
          <w:ilvl w:val="0"/>
          <w:numId w:val="27"/>
        </w:numPr>
        <w:spacing w:line="240" w:lineRule="auto"/>
        <w:rPr>
          <w:ins w:id="1071" w:author="NIKHIL" w:date="2024-01-12T19:48:00Z"/>
          <w:rFonts w:cstheme="minorHAnsi"/>
          <w:color w:val="FF0000"/>
          <w:sz w:val="36"/>
          <w:szCs w:val="36"/>
        </w:rPr>
      </w:pPr>
      <w:ins w:id="1072" w:author="NIKHIL" w:date="2024-01-12T19:48:00Z">
        <w:r w:rsidRPr="00EC1448">
          <w:rPr>
            <w:rFonts w:cstheme="minorHAnsi"/>
            <w:color w:val="FF0000"/>
            <w:sz w:val="36"/>
            <w:szCs w:val="36"/>
          </w:rPr>
          <w:t>Laboratory Technician</w:t>
        </w:r>
      </w:ins>
    </w:p>
    <w:p w14:paraId="6D972F02" w14:textId="77777777" w:rsidR="001402E9" w:rsidRPr="00EC1448" w:rsidRDefault="001402E9" w:rsidP="001402E9">
      <w:pPr>
        <w:pStyle w:val="ListParagraph"/>
        <w:numPr>
          <w:ilvl w:val="0"/>
          <w:numId w:val="27"/>
        </w:numPr>
        <w:spacing w:line="240" w:lineRule="auto"/>
        <w:rPr>
          <w:ins w:id="1073" w:author="NIKHIL" w:date="2024-01-12T19:48:00Z"/>
          <w:rFonts w:cstheme="minorHAnsi"/>
          <w:color w:val="FF0000"/>
          <w:sz w:val="36"/>
          <w:szCs w:val="36"/>
        </w:rPr>
      </w:pPr>
      <w:ins w:id="1074" w:author="NIKHIL" w:date="2024-01-12T19:48:00Z">
        <w:r w:rsidRPr="00EC1448">
          <w:rPr>
            <w:rFonts w:cstheme="minorHAnsi"/>
            <w:color w:val="FF0000"/>
            <w:sz w:val="36"/>
            <w:szCs w:val="36"/>
          </w:rPr>
          <w:t>Sales Executive</w:t>
        </w:r>
      </w:ins>
    </w:p>
    <w:p w14:paraId="7DE8B37C" w14:textId="17B165CC" w:rsidR="00AA1883" w:rsidRPr="001402E9" w:rsidRDefault="001402E9">
      <w:pPr>
        <w:pStyle w:val="ListParagraph"/>
        <w:numPr>
          <w:ilvl w:val="0"/>
          <w:numId w:val="27"/>
        </w:numPr>
        <w:spacing w:line="240" w:lineRule="auto"/>
        <w:rPr>
          <w:ins w:id="1075" w:author="NIKHIL" w:date="2024-01-12T19:44:00Z"/>
          <w:rFonts w:cstheme="minorHAnsi"/>
          <w:color w:val="FF0000"/>
          <w:sz w:val="36"/>
          <w:szCs w:val="36"/>
          <w:rPrChange w:id="1076" w:author="NIKHIL" w:date="2024-01-12T19:48:00Z">
            <w:rPr>
              <w:ins w:id="1077" w:author="NIKHIL" w:date="2024-01-12T19:44:00Z"/>
            </w:rPr>
          </w:rPrChange>
        </w:rPr>
        <w:pPrChange w:id="1078" w:author="NIKHIL" w:date="2024-01-12T19:48:00Z">
          <w:pPr>
            <w:pStyle w:val="ListParagraph"/>
            <w:numPr>
              <w:numId w:val="19"/>
            </w:numPr>
            <w:spacing w:line="240" w:lineRule="auto"/>
            <w:ind w:hanging="360"/>
          </w:pPr>
        </w:pPrChange>
      </w:pPr>
      <w:ins w:id="1079" w:author="NIKHIL" w:date="2024-01-12T19:48:00Z">
        <w:r w:rsidRPr="00EC1448">
          <w:rPr>
            <w:rFonts w:cstheme="minorHAnsi"/>
            <w:color w:val="FF0000"/>
            <w:sz w:val="36"/>
            <w:szCs w:val="36"/>
          </w:rPr>
          <w:t xml:space="preserve">Research Scientist </w:t>
        </w:r>
      </w:ins>
    </w:p>
    <w:p w14:paraId="67586E56" w14:textId="09BE44AC" w:rsidR="00AA1883" w:rsidRDefault="00AA1883" w:rsidP="001402E9">
      <w:pPr>
        <w:pStyle w:val="ListParagraph"/>
        <w:numPr>
          <w:ilvl w:val="0"/>
          <w:numId w:val="19"/>
        </w:numPr>
        <w:spacing w:line="240" w:lineRule="auto"/>
        <w:rPr>
          <w:ins w:id="1080" w:author="NIKHIL" w:date="2024-01-12T19:54:00Z"/>
          <w:rFonts w:cstheme="minorHAnsi"/>
          <w:sz w:val="36"/>
          <w:szCs w:val="36"/>
        </w:rPr>
      </w:pPr>
      <w:ins w:id="1081" w:author="NIKHIL" w:date="2024-01-12T19:45:00Z">
        <w:r w:rsidRPr="00AA1883">
          <w:rPr>
            <w:rFonts w:cstheme="minorHAnsi"/>
            <w:color w:val="FF0000"/>
            <w:sz w:val="36"/>
            <w:szCs w:val="36"/>
            <w:rPrChange w:id="1082" w:author="NIKHIL" w:date="2024-01-12T19:46:00Z">
              <w:rPr>
                <w:rFonts w:cstheme="minorHAnsi"/>
                <w:sz w:val="36"/>
                <w:szCs w:val="36"/>
              </w:rPr>
            </w:rPrChange>
          </w:rPr>
          <w:t xml:space="preserve">50 % </w:t>
        </w:r>
        <w:r>
          <w:rPr>
            <w:rFonts w:cstheme="minorHAnsi"/>
            <w:sz w:val="36"/>
            <w:szCs w:val="36"/>
          </w:rPr>
          <w:t xml:space="preserve">of employees who leave the company are of the </w:t>
        </w:r>
        <w:r w:rsidRPr="00AA1883">
          <w:rPr>
            <w:rFonts w:cstheme="minorHAnsi"/>
            <w:color w:val="00B0F0"/>
            <w:sz w:val="36"/>
            <w:szCs w:val="36"/>
            <w:rPrChange w:id="1083" w:author="NIKHIL" w:date="2024-01-12T19:46:00Z">
              <w:rPr>
                <w:rFonts w:cstheme="minorHAnsi"/>
                <w:sz w:val="36"/>
                <w:szCs w:val="36"/>
              </w:rPr>
            </w:rPrChange>
          </w:rPr>
          <w:t>age group</w:t>
        </w:r>
        <w:r>
          <w:rPr>
            <w:rFonts w:cstheme="minorHAnsi"/>
            <w:sz w:val="36"/>
            <w:szCs w:val="36"/>
          </w:rPr>
          <w:t xml:space="preserve"> </w:t>
        </w:r>
        <w:r w:rsidRPr="00AA1883">
          <w:rPr>
            <w:rFonts w:cstheme="minorHAnsi"/>
            <w:color w:val="FF0000"/>
            <w:sz w:val="36"/>
            <w:szCs w:val="36"/>
            <w:rPrChange w:id="1084" w:author="NIKHIL" w:date="2024-01-12T19:46:00Z">
              <w:rPr>
                <w:rFonts w:cstheme="minorHAnsi"/>
                <w:sz w:val="36"/>
                <w:szCs w:val="36"/>
              </w:rPr>
            </w:rPrChange>
          </w:rPr>
          <w:t>’25 to 34’</w:t>
        </w:r>
        <w:r>
          <w:rPr>
            <w:rFonts w:cstheme="minorHAnsi"/>
            <w:sz w:val="36"/>
            <w:szCs w:val="36"/>
          </w:rPr>
          <w:t xml:space="preserve">, which </w:t>
        </w:r>
      </w:ins>
      <w:ins w:id="1085" w:author="NIKHIL" w:date="2024-01-24T11:21:00Z">
        <w:r w:rsidR="00CF32EC">
          <w:rPr>
            <w:rFonts w:cstheme="minorHAnsi"/>
            <w:sz w:val="36"/>
            <w:szCs w:val="36"/>
          </w:rPr>
          <w:t xml:space="preserve">is </w:t>
        </w:r>
      </w:ins>
      <w:ins w:id="1086" w:author="NIKHIL" w:date="2024-01-12T19:45:00Z">
        <w:r>
          <w:rPr>
            <w:rFonts w:cstheme="minorHAnsi"/>
            <w:sz w:val="36"/>
            <w:szCs w:val="36"/>
          </w:rPr>
          <w:t xml:space="preserve">the most capable </w:t>
        </w:r>
      </w:ins>
      <w:ins w:id="1087" w:author="NIKHIL" w:date="2024-01-12T19:46:00Z">
        <w:r>
          <w:rPr>
            <w:rFonts w:cstheme="minorHAnsi"/>
            <w:sz w:val="36"/>
            <w:szCs w:val="36"/>
          </w:rPr>
          <w:t xml:space="preserve">segment of </w:t>
        </w:r>
      </w:ins>
      <w:ins w:id="1088" w:author="NIKHIL" w:date="2024-01-24T11:21:00Z">
        <w:r w:rsidR="00CF32EC">
          <w:rPr>
            <w:rFonts w:cstheme="minorHAnsi"/>
            <w:sz w:val="36"/>
            <w:szCs w:val="36"/>
          </w:rPr>
          <w:t xml:space="preserve">the </w:t>
        </w:r>
      </w:ins>
      <w:ins w:id="1089" w:author="NIKHIL" w:date="2024-01-12T19:46:00Z">
        <w:r>
          <w:rPr>
            <w:rFonts w:cstheme="minorHAnsi"/>
            <w:sz w:val="36"/>
            <w:szCs w:val="36"/>
          </w:rPr>
          <w:t>workforce.</w:t>
        </w:r>
      </w:ins>
    </w:p>
    <w:p w14:paraId="782C4E2F" w14:textId="76E7491A" w:rsidR="001402E9" w:rsidRDefault="001402E9" w:rsidP="001402E9">
      <w:pPr>
        <w:pStyle w:val="ListParagraph"/>
        <w:numPr>
          <w:ilvl w:val="0"/>
          <w:numId w:val="19"/>
        </w:numPr>
        <w:spacing w:line="240" w:lineRule="auto"/>
        <w:rPr>
          <w:ins w:id="1090" w:author="NIKHIL" w:date="2024-01-12T19:58:00Z"/>
          <w:rFonts w:cstheme="minorHAnsi"/>
          <w:color w:val="000000" w:themeColor="text1"/>
          <w:sz w:val="36"/>
          <w:szCs w:val="36"/>
        </w:rPr>
      </w:pPr>
      <w:ins w:id="1091" w:author="NIKHIL" w:date="2024-01-12T19:54:00Z">
        <w:r w:rsidRPr="001402E9">
          <w:rPr>
            <w:rFonts w:cstheme="minorHAnsi"/>
            <w:color w:val="000000" w:themeColor="text1"/>
            <w:sz w:val="36"/>
            <w:szCs w:val="36"/>
            <w:rPrChange w:id="1092" w:author="NIKHIL" w:date="2024-01-12T19:54:00Z">
              <w:rPr>
                <w:rFonts w:cstheme="minorHAnsi"/>
                <w:color w:val="FF0000"/>
                <w:sz w:val="36"/>
                <w:szCs w:val="36"/>
              </w:rPr>
            </w:rPrChange>
          </w:rPr>
          <w:t xml:space="preserve">Your </w:t>
        </w:r>
        <w:r w:rsidRPr="001402E9">
          <w:rPr>
            <w:rFonts w:cstheme="minorHAnsi"/>
            <w:color w:val="FF0000"/>
            <w:sz w:val="36"/>
            <w:szCs w:val="36"/>
          </w:rPr>
          <w:t>50 %</w:t>
        </w:r>
        <w:r w:rsidRPr="001402E9">
          <w:rPr>
            <w:rFonts w:cstheme="minorHAnsi"/>
            <w:color w:val="FF0000"/>
            <w:sz w:val="36"/>
            <w:szCs w:val="36"/>
            <w:rPrChange w:id="1093" w:author="NIKHIL" w:date="2024-01-12T19:56:00Z">
              <w:rPr>
                <w:rFonts w:cstheme="minorHAnsi"/>
                <w:color w:val="000000" w:themeColor="text1"/>
                <w:sz w:val="36"/>
                <w:szCs w:val="36"/>
              </w:rPr>
            </w:rPrChange>
          </w:rPr>
          <w:t xml:space="preserve"> workforce </w:t>
        </w:r>
        <w:r>
          <w:rPr>
            <w:rFonts w:cstheme="minorHAnsi"/>
            <w:color w:val="000000" w:themeColor="text1"/>
            <w:sz w:val="36"/>
            <w:szCs w:val="36"/>
          </w:rPr>
          <w:t xml:space="preserve">(either current or </w:t>
        </w:r>
      </w:ins>
      <w:ins w:id="1094" w:author="NIKHIL" w:date="2024-01-12T19:55:00Z">
        <w:r>
          <w:rPr>
            <w:rFonts w:cstheme="minorHAnsi"/>
            <w:color w:val="000000" w:themeColor="text1"/>
            <w:sz w:val="36"/>
            <w:szCs w:val="36"/>
          </w:rPr>
          <w:t>Ex</w:t>
        </w:r>
      </w:ins>
      <w:ins w:id="1095" w:author="NIKHIL" w:date="2024-01-12T19:54:00Z">
        <w:r>
          <w:rPr>
            <w:rFonts w:cstheme="minorHAnsi"/>
            <w:color w:val="000000" w:themeColor="text1"/>
            <w:sz w:val="36"/>
            <w:szCs w:val="36"/>
          </w:rPr>
          <w:t>)</w:t>
        </w:r>
      </w:ins>
      <w:ins w:id="1096" w:author="NIKHIL" w:date="2024-01-12T19:55:00Z">
        <w:r>
          <w:rPr>
            <w:rFonts w:cstheme="minorHAnsi"/>
            <w:color w:val="000000" w:themeColor="text1"/>
            <w:sz w:val="36"/>
            <w:szCs w:val="36"/>
          </w:rPr>
          <w:t xml:space="preserve"> is on the average level in terms of performa</w:t>
        </w:r>
      </w:ins>
      <w:ins w:id="1097" w:author="NIKHIL" w:date="2024-01-12T19:56:00Z">
        <w:r>
          <w:rPr>
            <w:rFonts w:cstheme="minorHAnsi"/>
            <w:color w:val="000000" w:themeColor="text1"/>
            <w:sz w:val="36"/>
            <w:szCs w:val="36"/>
          </w:rPr>
          <w:t>n</w:t>
        </w:r>
      </w:ins>
      <w:ins w:id="1098" w:author="NIKHIL" w:date="2024-01-12T19:55:00Z">
        <w:r>
          <w:rPr>
            <w:rFonts w:cstheme="minorHAnsi"/>
            <w:color w:val="000000" w:themeColor="text1"/>
            <w:sz w:val="36"/>
            <w:szCs w:val="36"/>
          </w:rPr>
          <w:t>ce</w:t>
        </w:r>
      </w:ins>
      <w:ins w:id="1099" w:author="NIKHIL" w:date="2024-01-12T19:56:00Z">
        <w:r>
          <w:rPr>
            <w:rFonts w:cstheme="minorHAnsi"/>
            <w:color w:val="000000" w:themeColor="text1"/>
            <w:sz w:val="36"/>
            <w:szCs w:val="36"/>
          </w:rPr>
          <w:t xml:space="preserve">, </w:t>
        </w:r>
      </w:ins>
      <w:ins w:id="1100" w:author="NIKHIL" w:date="2024-01-24T11:21:00Z">
        <w:r w:rsidR="00CF32EC">
          <w:rPr>
            <w:rFonts w:cstheme="minorHAnsi"/>
            <w:color w:val="000000" w:themeColor="text1"/>
            <w:sz w:val="36"/>
            <w:szCs w:val="36"/>
          </w:rPr>
          <w:t>which</w:t>
        </w:r>
      </w:ins>
      <w:ins w:id="1101" w:author="NIKHIL" w:date="2024-01-12T19:56:00Z">
        <w:r>
          <w:rPr>
            <w:rFonts w:cstheme="minorHAnsi"/>
            <w:color w:val="000000" w:themeColor="text1"/>
            <w:sz w:val="36"/>
            <w:szCs w:val="36"/>
          </w:rPr>
          <w:t xml:space="preserve"> </w:t>
        </w:r>
      </w:ins>
      <w:proofErr w:type="gramStart"/>
      <w:ins w:id="1102" w:author="NIKHIL" w:date="2024-01-12T21:51:00Z">
        <w:r w:rsidR="00952FB6">
          <w:rPr>
            <w:rFonts w:cstheme="minorHAnsi"/>
            <w:color w:val="000000" w:themeColor="text1"/>
            <w:sz w:val="36"/>
            <w:szCs w:val="36"/>
          </w:rPr>
          <w:t xml:space="preserve">means </w:t>
        </w:r>
      </w:ins>
      <w:ins w:id="1103" w:author="NIKHIL" w:date="2024-01-12T19:56:00Z">
        <w:r>
          <w:rPr>
            <w:rFonts w:cstheme="minorHAnsi"/>
            <w:color w:val="000000" w:themeColor="text1"/>
            <w:sz w:val="36"/>
            <w:szCs w:val="36"/>
          </w:rPr>
          <w:t xml:space="preserve"> </w:t>
        </w:r>
        <w:r w:rsidRPr="0091659C">
          <w:rPr>
            <w:rFonts w:cstheme="minorHAnsi"/>
            <w:color w:val="FF0000"/>
            <w:sz w:val="36"/>
            <w:szCs w:val="36"/>
            <w:rPrChange w:id="1104" w:author="NIKHIL" w:date="2024-01-12T19:57:00Z">
              <w:rPr>
                <w:rFonts w:cstheme="minorHAnsi"/>
                <w:color w:val="000000" w:themeColor="text1"/>
                <w:sz w:val="36"/>
                <w:szCs w:val="36"/>
              </w:rPr>
            </w:rPrChange>
          </w:rPr>
          <w:t>50</w:t>
        </w:r>
        <w:proofErr w:type="gramEnd"/>
        <w:r w:rsidRPr="0091659C">
          <w:rPr>
            <w:rFonts w:cstheme="minorHAnsi"/>
            <w:color w:val="FF0000"/>
            <w:sz w:val="36"/>
            <w:szCs w:val="36"/>
            <w:rPrChange w:id="1105" w:author="NIKHIL" w:date="2024-01-12T19:57:00Z">
              <w:rPr>
                <w:rFonts w:cstheme="minorHAnsi"/>
                <w:color w:val="000000" w:themeColor="text1"/>
                <w:sz w:val="36"/>
                <w:szCs w:val="36"/>
              </w:rPr>
            </w:rPrChange>
          </w:rPr>
          <w:t xml:space="preserve">% </w:t>
        </w:r>
      </w:ins>
      <w:ins w:id="1106" w:author="NIKHIL" w:date="2024-01-12T19:57:00Z">
        <w:r w:rsidRPr="0091659C">
          <w:rPr>
            <w:rFonts w:cstheme="minorHAnsi"/>
            <w:color w:val="FF0000"/>
            <w:sz w:val="36"/>
            <w:szCs w:val="36"/>
            <w:rPrChange w:id="1107" w:author="NIKHIL" w:date="2024-01-12T19:57:00Z">
              <w:rPr>
                <w:rFonts w:cstheme="minorHAnsi"/>
                <w:color w:val="000000" w:themeColor="text1"/>
                <w:sz w:val="36"/>
                <w:szCs w:val="36"/>
              </w:rPr>
            </w:rPrChange>
          </w:rPr>
          <w:t xml:space="preserve">workforce </w:t>
        </w:r>
        <w:r>
          <w:rPr>
            <w:rFonts w:cstheme="minorHAnsi"/>
            <w:color w:val="000000" w:themeColor="text1"/>
            <w:sz w:val="36"/>
            <w:szCs w:val="36"/>
          </w:rPr>
          <w:t>is</w:t>
        </w:r>
      </w:ins>
      <w:ins w:id="1108" w:author="NIKHIL" w:date="2024-01-12T19:56:00Z">
        <w:r>
          <w:rPr>
            <w:rFonts w:cstheme="minorHAnsi"/>
            <w:color w:val="000000" w:themeColor="text1"/>
            <w:sz w:val="36"/>
            <w:szCs w:val="36"/>
          </w:rPr>
          <w:t xml:space="preserve"> </w:t>
        </w:r>
        <w:r w:rsidRPr="009F5976">
          <w:rPr>
            <w:rFonts w:cstheme="minorHAnsi"/>
            <w:color w:val="00B0F0"/>
            <w:sz w:val="36"/>
            <w:szCs w:val="36"/>
            <w:rPrChange w:id="1109" w:author="NIKHIL" w:date="2024-01-12T19:57:00Z">
              <w:rPr>
                <w:rFonts w:cstheme="minorHAnsi"/>
                <w:color w:val="000000" w:themeColor="text1"/>
                <w:sz w:val="36"/>
                <w:szCs w:val="36"/>
              </w:rPr>
            </w:rPrChange>
          </w:rPr>
          <w:t>underperforming</w:t>
        </w:r>
        <w:r>
          <w:rPr>
            <w:rFonts w:cstheme="minorHAnsi"/>
            <w:color w:val="000000" w:themeColor="text1"/>
            <w:sz w:val="36"/>
            <w:szCs w:val="36"/>
          </w:rPr>
          <w:t>.</w:t>
        </w:r>
      </w:ins>
    </w:p>
    <w:p w14:paraId="58B66C9C" w14:textId="6057F886" w:rsidR="00880E19" w:rsidRDefault="00CF32EC" w:rsidP="001402E9">
      <w:pPr>
        <w:pStyle w:val="ListParagraph"/>
        <w:numPr>
          <w:ilvl w:val="0"/>
          <w:numId w:val="19"/>
        </w:numPr>
        <w:spacing w:line="240" w:lineRule="auto"/>
        <w:rPr>
          <w:ins w:id="1110" w:author="NIKHIL" w:date="2024-01-12T22:11:00Z"/>
          <w:rFonts w:cstheme="minorHAnsi"/>
          <w:color w:val="000000" w:themeColor="text1"/>
          <w:sz w:val="36"/>
          <w:szCs w:val="36"/>
        </w:rPr>
      </w:pPr>
      <w:ins w:id="1111" w:author="NIKHIL" w:date="2024-01-24T11:21:00Z">
        <w:r>
          <w:rPr>
            <w:rFonts w:cstheme="minorHAnsi"/>
            <w:color w:val="FFC000"/>
            <w:sz w:val="36"/>
            <w:szCs w:val="36"/>
          </w:rPr>
          <w:lastRenderedPageBreak/>
          <w:t xml:space="preserve">The </w:t>
        </w:r>
      </w:ins>
      <w:ins w:id="1112" w:author="NIKHIL" w:date="2024-01-12T20:11:00Z">
        <w:r w:rsidR="00880E19" w:rsidRPr="002D5C12">
          <w:rPr>
            <w:rFonts w:cstheme="minorHAnsi"/>
            <w:color w:val="FFC000"/>
            <w:sz w:val="36"/>
            <w:szCs w:val="36"/>
            <w:rPrChange w:id="1113" w:author="NIKHIL" w:date="2024-01-12T21:52:00Z">
              <w:rPr>
                <w:rFonts w:cstheme="minorHAnsi"/>
                <w:color w:val="000000" w:themeColor="text1"/>
                <w:sz w:val="36"/>
                <w:szCs w:val="36"/>
              </w:rPr>
            </w:rPrChange>
          </w:rPr>
          <w:t>R&amp;D department</w:t>
        </w:r>
      </w:ins>
      <w:ins w:id="1114" w:author="NIKHIL" w:date="2024-01-12T20:14:00Z">
        <w:r w:rsidR="00880E19" w:rsidRPr="002D5C12">
          <w:rPr>
            <w:rFonts w:cstheme="minorHAnsi"/>
            <w:color w:val="FFC000"/>
            <w:sz w:val="36"/>
            <w:szCs w:val="36"/>
            <w:rPrChange w:id="1115" w:author="NIKHIL" w:date="2024-01-12T21:52:00Z">
              <w:rPr>
                <w:rFonts w:cstheme="minorHAnsi"/>
                <w:color w:val="000000" w:themeColor="text1"/>
                <w:sz w:val="36"/>
                <w:szCs w:val="36"/>
              </w:rPr>
            </w:rPrChange>
          </w:rPr>
          <w:t xml:space="preserve">’s </w:t>
        </w:r>
        <w:r w:rsidR="00880E19" w:rsidRPr="002D5C12">
          <w:rPr>
            <w:rFonts w:cstheme="minorHAnsi"/>
            <w:color w:val="00B0F0"/>
            <w:sz w:val="36"/>
            <w:szCs w:val="36"/>
            <w:rPrChange w:id="1116" w:author="NIKHIL" w:date="2024-01-12T21:52:00Z">
              <w:rPr>
                <w:rFonts w:cstheme="minorHAnsi"/>
                <w:color w:val="000000" w:themeColor="text1"/>
                <w:sz w:val="36"/>
                <w:szCs w:val="36"/>
              </w:rPr>
            </w:rPrChange>
          </w:rPr>
          <w:t>budget is highest</w:t>
        </w:r>
      </w:ins>
      <w:ins w:id="1117" w:author="NIKHIL" w:date="2024-01-12T20:11:00Z">
        <w:r w:rsidR="00880E19" w:rsidRPr="002D5C12">
          <w:rPr>
            <w:rFonts w:cstheme="minorHAnsi"/>
            <w:color w:val="00B0F0"/>
            <w:sz w:val="36"/>
            <w:szCs w:val="36"/>
            <w:rPrChange w:id="1118" w:author="NIKHIL" w:date="2024-01-12T21:52:00Z">
              <w:rPr>
                <w:rFonts w:cstheme="minorHAnsi"/>
                <w:color w:val="000000" w:themeColor="text1"/>
                <w:sz w:val="36"/>
                <w:szCs w:val="36"/>
              </w:rPr>
            </w:rPrChange>
          </w:rPr>
          <w:t xml:space="preserve"> </w:t>
        </w:r>
        <w:r w:rsidR="00880E19">
          <w:rPr>
            <w:rFonts w:cstheme="minorHAnsi"/>
            <w:color w:val="000000" w:themeColor="text1"/>
            <w:sz w:val="36"/>
            <w:szCs w:val="36"/>
          </w:rPr>
          <w:t xml:space="preserve">either as </w:t>
        </w:r>
      </w:ins>
      <w:ins w:id="1119" w:author="NIKHIL" w:date="2024-01-12T20:12:00Z">
        <w:r w:rsidR="00880E19">
          <w:rPr>
            <w:rFonts w:cstheme="minorHAnsi"/>
            <w:color w:val="000000" w:themeColor="text1"/>
            <w:sz w:val="36"/>
            <w:szCs w:val="36"/>
          </w:rPr>
          <w:t xml:space="preserve">base salary or </w:t>
        </w:r>
      </w:ins>
      <w:ins w:id="1120" w:author="NIKHIL" w:date="2024-01-12T20:13:00Z">
        <w:r w:rsidR="00880E19">
          <w:rPr>
            <w:rFonts w:cstheme="minorHAnsi"/>
            <w:color w:val="000000" w:themeColor="text1"/>
            <w:sz w:val="36"/>
            <w:szCs w:val="36"/>
          </w:rPr>
          <w:t>any</w:t>
        </w:r>
      </w:ins>
      <w:ins w:id="1121" w:author="NIKHIL" w:date="2024-01-12T20:12:00Z">
        <w:r w:rsidR="00880E19">
          <w:rPr>
            <w:rFonts w:cstheme="minorHAnsi"/>
            <w:color w:val="000000" w:themeColor="text1"/>
            <w:sz w:val="36"/>
            <w:szCs w:val="36"/>
          </w:rPr>
          <w:t xml:space="preserve"> extra payouts, after R&amp;D, there is </w:t>
        </w:r>
      </w:ins>
      <w:ins w:id="1122" w:author="NIKHIL" w:date="2024-01-24T11:21:00Z">
        <w:r>
          <w:rPr>
            <w:rFonts w:cstheme="minorHAnsi"/>
            <w:color w:val="000000" w:themeColor="text1"/>
            <w:sz w:val="36"/>
            <w:szCs w:val="36"/>
          </w:rPr>
          <w:t xml:space="preserve">the </w:t>
        </w:r>
      </w:ins>
      <w:ins w:id="1123" w:author="NIKHIL" w:date="2024-01-12T20:12:00Z">
        <w:r w:rsidR="00880E19">
          <w:rPr>
            <w:rFonts w:cstheme="minorHAnsi"/>
            <w:color w:val="000000" w:themeColor="text1"/>
            <w:sz w:val="36"/>
            <w:szCs w:val="36"/>
          </w:rPr>
          <w:t>Sales department, and finally HR.</w:t>
        </w:r>
      </w:ins>
    </w:p>
    <w:p w14:paraId="07EF0459" w14:textId="39CBFD4F" w:rsidR="001E0DF0" w:rsidRPr="001E0DF0" w:rsidRDefault="001E0DF0">
      <w:pPr>
        <w:pStyle w:val="ListParagraph"/>
        <w:spacing w:line="240" w:lineRule="auto"/>
        <w:rPr>
          <w:ins w:id="1124" w:author="NIKHIL" w:date="2024-01-12T20:09:00Z"/>
          <w:rFonts w:cstheme="minorHAnsi"/>
          <w:color w:val="000000" w:themeColor="text1"/>
          <w:sz w:val="36"/>
          <w:szCs w:val="36"/>
        </w:rPr>
        <w:pPrChange w:id="1125" w:author="NIKHIL" w:date="2024-01-12T22:11:00Z">
          <w:pPr>
            <w:pStyle w:val="ListParagraph"/>
            <w:numPr>
              <w:numId w:val="19"/>
            </w:numPr>
            <w:spacing w:line="240" w:lineRule="auto"/>
            <w:ind w:hanging="360"/>
          </w:pPr>
        </w:pPrChange>
      </w:pPr>
      <w:ins w:id="1126" w:author="NIKHIL" w:date="2024-01-12T22:11:00Z">
        <w:r>
          <w:rPr>
            <w:rFonts w:cstheme="minorHAnsi"/>
            <w:color w:val="000000" w:themeColor="text1"/>
            <w:sz w:val="36"/>
            <w:szCs w:val="36"/>
          </w:rPr>
          <w:t>However</w:t>
        </w:r>
      </w:ins>
      <w:ins w:id="1127" w:author="NIKHIL" w:date="2024-01-12T22:12:00Z">
        <w:r>
          <w:rPr>
            <w:rFonts w:cstheme="minorHAnsi"/>
            <w:color w:val="000000" w:themeColor="text1"/>
            <w:sz w:val="36"/>
            <w:szCs w:val="36"/>
          </w:rPr>
          <w:t xml:space="preserve">, </w:t>
        </w:r>
      </w:ins>
      <w:ins w:id="1128" w:author="NIKHIL" w:date="2024-01-12T22:16:00Z">
        <w:r>
          <w:rPr>
            <w:rFonts w:cstheme="minorHAnsi"/>
            <w:color w:val="000000" w:themeColor="text1"/>
            <w:sz w:val="36"/>
            <w:szCs w:val="36"/>
          </w:rPr>
          <w:t xml:space="preserve">almost </w:t>
        </w:r>
        <w:r w:rsidRPr="001E0DF0">
          <w:rPr>
            <w:rFonts w:cstheme="minorHAnsi"/>
            <w:color w:val="FF0000"/>
            <w:sz w:val="36"/>
            <w:szCs w:val="36"/>
            <w:rPrChange w:id="1129" w:author="NIKHIL" w:date="2024-01-12T22:17:00Z">
              <w:rPr>
                <w:rFonts w:cstheme="minorHAnsi"/>
                <w:color w:val="000000" w:themeColor="text1"/>
                <w:sz w:val="36"/>
                <w:szCs w:val="36"/>
              </w:rPr>
            </w:rPrChange>
          </w:rPr>
          <w:t xml:space="preserve">98% </w:t>
        </w:r>
      </w:ins>
      <w:ins w:id="1130" w:author="NIKHIL" w:date="2024-01-24T11:21:00Z">
        <w:r w:rsidR="00CF32EC">
          <w:rPr>
            <w:rFonts w:cstheme="minorHAnsi"/>
            <w:color w:val="FF0000"/>
            <w:sz w:val="36"/>
            <w:szCs w:val="36"/>
          </w:rPr>
          <w:t xml:space="preserve">of </w:t>
        </w:r>
      </w:ins>
      <w:ins w:id="1131" w:author="NIKHIL" w:date="2024-01-12T22:15:00Z">
        <w:r w:rsidRPr="001E0DF0">
          <w:rPr>
            <w:rFonts w:cstheme="minorHAnsi"/>
            <w:color w:val="FF0000"/>
            <w:sz w:val="36"/>
            <w:szCs w:val="36"/>
            <w:rPrChange w:id="1132" w:author="NIKHIL" w:date="2024-01-12T22:17:00Z">
              <w:rPr>
                <w:rFonts w:cstheme="minorHAnsi"/>
                <w:color w:val="000000" w:themeColor="text1"/>
                <w:sz w:val="36"/>
                <w:szCs w:val="36"/>
              </w:rPr>
            </w:rPrChange>
          </w:rPr>
          <w:t xml:space="preserve">employees </w:t>
        </w:r>
        <w:r>
          <w:rPr>
            <w:rFonts w:cstheme="minorHAnsi"/>
            <w:color w:val="000000" w:themeColor="text1"/>
            <w:sz w:val="36"/>
            <w:szCs w:val="36"/>
          </w:rPr>
          <w:t>in the Research Scientist job role</w:t>
        </w:r>
      </w:ins>
      <w:ins w:id="1133" w:author="NIKHIL" w:date="2024-01-12T22:16:00Z">
        <w:r>
          <w:rPr>
            <w:rFonts w:cstheme="minorHAnsi"/>
            <w:color w:val="000000" w:themeColor="text1"/>
            <w:sz w:val="36"/>
            <w:szCs w:val="36"/>
          </w:rPr>
          <w:t xml:space="preserve"> </w:t>
        </w:r>
      </w:ins>
      <w:ins w:id="1134" w:author="NIKHIL" w:date="2024-01-24T11:21:00Z">
        <w:r w:rsidR="00CF32EC">
          <w:rPr>
            <w:rFonts w:cstheme="minorHAnsi"/>
            <w:color w:val="000000" w:themeColor="text1"/>
            <w:sz w:val="36"/>
            <w:szCs w:val="36"/>
          </w:rPr>
          <w:t>belong</w:t>
        </w:r>
      </w:ins>
      <w:ins w:id="1135" w:author="NIKHIL" w:date="2024-01-12T22:16:00Z">
        <w:r>
          <w:rPr>
            <w:rFonts w:cstheme="minorHAnsi"/>
            <w:color w:val="000000" w:themeColor="text1"/>
            <w:sz w:val="36"/>
            <w:szCs w:val="36"/>
          </w:rPr>
          <w:t xml:space="preserve"> to </w:t>
        </w:r>
        <w:r w:rsidRPr="001E0DF0">
          <w:rPr>
            <w:rFonts w:cstheme="minorHAnsi"/>
            <w:color w:val="FF0000"/>
            <w:sz w:val="36"/>
            <w:szCs w:val="36"/>
            <w:rPrChange w:id="1136" w:author="NIKHIL" w:date="2024-01-12T22:17:00Z">
              <w:rPr>
                <w:rFonts w:cstheme="minorHAnsi"/>
                <w:color w:val="000000" w:themeColor="text1"/>
                <w:sz w:val="36"/>
                <w:szCs w:val="36"/>
              </w:rPr>
            </w:rPrChange>
          </w:rPr>
          <w:t>job level 1 or 2</w:t>
        </w:r>
        <w:r>
          <w:rPr>
            <w:rFonts w:cstheme="minorHAnsi"/>
            <w:color w:val="000000" w:themeColor="text1"/>
            <w:sz w:val="36"/>
            <w:szCs w:val="36"/>
          </w:rPr>
          <w:t>.</w:t>
        </w:r>
      </w:ins>
    </w:p>
    <w:p w14:paraId="58FEA26B" w14:textId="0DB11CBB" w:rsidR="0091659C" w:rsidRDefault="0091659C" w:rsidP="001402E9">
      <w:pPr>
        <w:pStyle w:val="ListParagraph"/>
        <w:numPr>
          <w:ilvl w:val="0"/>
          <w:numId w:val="19"/>
        </w:numPr>
        <w:spacing w:line="240" w:lineRule="auto"/>
        <w:rPr>
          <w:ins w:id="1137" w:author="NIKHIL" w:date="2024-01-12T20:01:00Z"/>
          <w:rFonts w:cstheme="minorHAnsi"/>
          <w:color w:val="000000" w:themeColor="text1"/>
          <w:sz w:val="36"/>
          <w:szCs w:val="36"/>
        </w:rPr>
      </w:pPr>
      <w:ins w:id="1138" w:author="NIKHIL" w:date="2024-01-12T19:59:00Z">
        <w:r>
          <w:rPr>
            <w:rFonts w:cstheme="minorHAnsi"/>
            <w:color w:val="000000" w:themeColor="text1"/>
            <w:sz w:val="36"/>
            <w:szCs w:val="36"/>
          </w:rPr>
          <w:t xml:space="preserve">Your total Salary budget is </w:t>
        </w:r>
        <w:r w:rsidRPr="002D5C12">
          <w:rPr>
            <w:rFonts w:cstheme="minorHAnsi"/>
            <w:color w:val="00B050"/>
            <w:sz w:val="36"/>
            <w:szCs w:val="36"/>
            <w:rPrChange w:id="1139" w:author="NIKHIL" w:date="2024-01-12T21:52:00Z">
              <w:rPr>
                <w:rFonts w:cstheme="minorHAnsi"/>
                <w:color w:val="000000" w:themeColor="text1"/>
                <w:sz w:val="36"/>
                <w:szCs w:val="36"/>
              </w:rPr>
            </w:rPrChange>
          </w:rPr>
          <w:t>Rs. 1.3</w:t>
        </w:r>
      </w:ins>
      <w:ins w:id="1140" w:author="NIKHIL" w:date="2024-01-12T20:08:00Z">
        <w:r w:rsidRPr="002D5C12">
          <w:rPr>
            <w:rFonts w:cstheme="minorHAnsi"/>
            <w:color w:val="00B050"/>
            <w:sz w:val="36"/>
            <w:szCs w:val="36"/>
            <w:rPrChange w:id="1141" w:author="NIKHIL" w:date="2024-01-12T21:52:00Z">
              <w:rPr>
                <w:rFonts w:cstheme="minorHAnsi"/>
                <w:color w:val="000000" w:themeColor="text1"/>
                <w:sz w:val="36"/>
                <w:szCs w:val="36"/>
              </w:rPr>
            </w:rPrChange>
          </w:rPr>
          <w:t xml:space="preserve"> </w:t>
        </w:r>
        <w:r w:rsidR="00880E19" w:rsidRPr="002D5C12">
          <w:rPr>
            <w:rFonts w:cstheme="minorHAnsi"/>
            <w:color w:val="00B050"/>
            <w:sz w:val="36"/>
            <w:szCs w:val="36"/>
            <w:rPrChange w:id="1142" w:author="NIKHIL" w:date="2024-01-12T21:52:00Z">
              <w:rPr>
                <w:rFonts w:cstheme="minorHAnsi"/>
                <w:color w:val="000000" w:themeColor="text1"/>
                <w:sz w:val="36"/>
                <w:szCs w:val="36"/>
              </w:rPr>
            </w:rPrChange>
          </w:rPr>
          <w:t>b</w:t>
        </w:r>
      </w:ins>
      <w:ins w:id="1143" w:author="NIKHIL" w:date="2024-01-12T20:00:00Z">
        <w:r w:rsidRPr="002D5C12">
          <w:rPr>
            <w:rFonts w:cstheme="minorHAnsi"/>
            <w:color w:val="00B050"/>
            <w:sz w:val="36"/>
            <w:szCs w:val="36"/>
            <w:rPrChange w:id="1144" w:author="NIKHIL" w:date="2024-01-12T21:52:00Z">
              <w:rPr>
                <w:rFonts w:cstheme="minorHAnsi"/>
                <w:color w:val="000000" w:themeColor="text1"/>
                <w:sz w:val="36"/>
                <w:szCs w:val="36"/>
              </w:rPr>
            </w:rPrChange>
          </w:rPr>
          <w:t xml:space="preserve">illion </w:t>
        </w:r>
        <w:r>
          <w:rPr>
            <w:rFonts w:cstheme="minorHAnsi"/>
            <w:color w:val="000000" w:themeColor="text1"/>
            <w:sz w:val="36"/>
            <w:szCs w:val="36"/>
          </w:rPr>
          <w:t xml:space="preserve">and the total base salary </w:t>
        </w:r>
      </w:ins>
      <w:ins w:id="1145" w:author="NIKHIL" w:date="2024-01-24T11:21:00Z">
        <w:r w:rsidR="00CF32EC">
          <w:rPr>
            <w:rFonts w:cstheme="minorHAnsi"/>
            <w:color w:val="000000" w:themeColor="text1"/>
            <w:sz w:val="36"/>
            <w:szCs w:val="36"/>
          </w:rPr>
          <w:t>is</w:t>
        </w:r>
      </w:ins>
      <w:ins w:id="1146" w:author="NIKHIL" w:date="2024-01-12T20:00:00Z">
        <w:r>
          <w:rPr>
            <w:rFonts w:cstheme="minorHAnsi"/>
            <w:color w:val="000000" w:themeColor="text1"/>
            <w:sz w:val="36"/>
            <w:szCs w:val="36"/>
          </w:rPr>
          <w:t xml:space="preserve"> </w:t>
        </w:r>
        <w:r w:rsidRPr="002D5C12">
          <w:rPr>
            <w:rFonts w:cstheme="minorHAnsi"/>
            <w:color w:val="00B050"/>
            <w:sz w:val="36"/>
            <w:szCs w:val="36"/>
            <w:rPrChange w:id="1147" w:author="NIKHIL" w:date="2024-01-12T21:52:00Z">
              <w:rPr>
                <w:rFonts w:cstheme="minorHAnsi"/>
                <w:color w:val="000000" w:themeColor="text1"/>
                <w:sz w:val="36"/>
                <w:szCs w:val="36"/>
              </w:rPr>
            </w:rPrChange>
          </w:rPr>
          <w:t>Rs. 1</w:t>
        </w:r>
      </w:ins>
      <w:ins w:id="1148" w:author="NIKHIL" w:date="2024-01-12T20:08:00Z">
        <w:r w:rsidRPr="002D5C12">
          <w:rPr>
            <w:rFonts w:cstheme="minorHAnsi"/>
            <w:color w:val="00B050"/>
            <w:sz w:val="36"/>
            <w:szCs w:val="36"/>
            <w:rPrChange w:id="1149" w:author="NIKHIL" w:date="2024-01-12T21:52:00Z">
              <w:rPr>
                <w:rFonts w:cstheme="minorHAnsi"/>
                <w:color w:val="000000" w:themeColor="text1"/>
                <w:sz w:val="36"/>
                <w:szCs w:val="36"/>
              </w:rPr>
            </w:rPrChange>
          </w:rPr>
          <w:t xml:space="preserve"> </w:t>
        </w:r>
        <w:r w:rsidR="00880E19" w:rsidRPr="002D5C12">
          <w:rPr>
            <w:rFonts w:cstheme="minorHAnsi"/>
            <w:color w:val="00B050"/>
            <w:sz w:val="36"/>
            <w:szCs w:val="36"/>
            <w:rPrChange w:id="1150" w:author="NIKHIL" w:date="2024-01-12T21:52:00Z">
              <w:rPr>
                <w:rFonts w:cstheme="minorHAnsi"/>
                <w:color w:val="000000" w:themeColor="text1"/>
                <w:sz w:val="36"/>
                <w:szCs w:val="36"/>
              </w:rPr>
            </w:rPrChange>
          </w:rPr>
          <w:t>b</w:t>
        </w:r>
      </w:ins>
      <w:ins w:id="1151" w:author="NIKHIL" w:date="2024-01-12T20:00:00Z">
        <w:r w:rsidRPr="002D5C12">
          <w:rPr>
            <w:rFonts w:cstheme="minorHAnsi"/>
            <w:color w:val="00B050"/>
            <w:sz w:val="36"/>
            <w:szCs w:val="36"/>
            <w:rPrChange w:id="1152" w:author="NIKHIL" w:date="2024-01-12T21:52:00Z">
              <w:rPr>
                <w:rFonts w:cstheme="minorHAnsi"/>
                <w:color w:val="000000" w:themeColor="text1"/>
                <w:sz w:val="36"/>
                <w:szCs w:val="36"/>
              </w:rPr>
            </w:rPrChange>
          </w:rPr>
          <w:t>illion</w:t>
        </w:r>
      </w:ins>
      <w:ins w:id="1153" w:author="NIKHIL" w:date="2024-01-12T20:01:00Z">
        <w:r>
          <w:rPr>
            <w:rFonts w:cstheme="minorHAnsi"/>
            <w:color w:val="000000" w:themeColor="text1"/>
            <w:sz w:val="36"/>
            <w:szCs w:val="36"/>
          </w:rPr>
          <w:t>.</w:t>
        </w:r>
      </w:ins>
    </w:p>
    <w:p w14:paraId="475A89CF" w14:textId="2FFA30FA" w:rsidR="0091659C" w:rsidRDefault="0091659C" w:rsidP="0091659C">
      <w:pPr>
        <w:pStyle w:val="ListParagraph"/>
        <w:spacing w:line="240" w:lineRule="auto"/>
        <w:rPr>
          <w:ins w:id="1154" w:author="NIKHIL" w:date="2024-01-12T20:02:00Z"/>
          <w:rFonts w:cstheme="minorHAnsi"/>
          <w:color w:val="000000" w:themeColor="text1"/>
          <w:sz w:val="36"/>
          <w:szCs w:val="36"/>
        </w:rPr>
      </w:pPr>
      <w:ins w:id="1155" w:author="NIKHIL" w:date="2024-01-12T20:01:00Z">
        <w:r>
          <w:rPr>
            <w:rFonts w:cstheme="minorHAnsi"/>
            <w:color w:val="000000" w:themeColor="text1"/>
            <w:sz w:val="36"/>
            <w:szCs w:val="36"/>
          </w:rPr>
          <w:t xml:space="preserve">That means your company </w:t>
        </w:r>
      </w:ins>
      <w:ins w:id="1156" w:author="NIKHIL" w:date="2024-01-24T11:22:00Z">
        <w:r w:rsidR="00CF32EC">
          <w:rPr>
            <w:rFonts w:cstheme="minorHAnsi"/>
            <w:color w:val="000000" w:themeColor="text1"/>
            <w:sz w:val="36"/>
            <w:szCs w:val="36"/>
          </w:rPr>
          <w:t>spends</w:t>
        </w:r>
      </w:ins>
      <w:ins w:id="1157" w:author="NIKHIL" w:date="2024-01-12T20:01:00Z">
        <w:r>
          <w:rPr>
            <w:rFonts w:cstheme="minorHAnsi"/>
            <w:color w:val="000000" w:themeColor="text1"/>
            <w:sz w:val="36"/>
            <w:szCs w:val="36"/>
          </w:rPr>
          <w:t xml:space="preserve"> almost Rs. 0.3</w:t>
        </w:r>
      </w:ins>
      <w:ins w:id="1158" w:author="NIKHIL" w:date="2024-01-12T20:08:00Z">
        <w:r>
          <w:rPr>
            <w:rFonts w:cstheme="minorHAnsi"/>
            <w:color w:val="000000" w:themeColor="text1"/>
            <w:sz w:val="36"/>
            <w:szCs w:val="36"/>
          </w:rPr>
          <w:t xml:space="preserve"> </w:t>
        </w:r>
        <w:r w:rsidR="00880E19">
          <w:rPr>
            <w:rFonts w:cstheme="minorHAnsi"/>
            <w:color w:val="000000" w:themeColor="text1"/>
            <w:sz w:val="36"/>
            <w:szCs w:val="36"/>
          </w:rPr>
          <w:t>b</w:t>
        </w:r>
      </w:ins>
      <w:ins w:id="1159" w:author="NIKHIL" w:date="2024-01-12T20:01:00Z">
        <w:r>
          <w:rPr>
            <w:rFonts w:cstheme="minorHAnsi"/>
            <w:color w:val="000000" w:themeColor="text1"/>
            <w:sz w:val="36"/>
            <w:szCs w:val="36"/>
          </w:rPr>
          <w:t>illion</w:t>
        </w:r>
      </w:ins>
      <w:ins w:id="1160" w:author="NIKHIL" w:date="2024-01-12T20:02:00Z">
        <w:r>
          <w:rPr>
            <w:rFonts w:cstheme="minorHAnsi"/>
            <w:color w:val="000000" w:themeColor="text1"/>
            <w:sz w:val="36"/>
            <w:szCs w:val="36"/>
          </w:rPr>
          <w:t xml:space="preserve"> on-</w:t>
        </w:r>
      </w:ins>
    </w:p>
    <w:p w14:paraId="1EEED0C8" w14:textId="00D24139" w:rsidR="0091659C" w:rsidRDefault="0091659C" w:rsidP="0091659C">
      <w:pPr>
        <w:pStyle w:val="ListParagraph"/>
        <w:numPr>
          <w:ilvl w:val="0"/>
          <w:numId w:val="29"/>
        </w:numPr>
        <w:spacing w:line="240" w:lineRule="auto"/>
        <w:rPr>
          <w:ins w:id="1161" w:author="NIKHIL" w:date="2024-01-12T20:02:00Z"/>
          <w:rFonts w:cstheme="minorHAnsi"/>
          <w:color w:val="000000" w:themeColor="text1"/>
          <w:sz w:val="36"/>
          <w:szCs w:val="36"/>
        </w:rPr>
      </w:pPr>
      <w:ins w:id="1162" w:author="NIKHIL" w:date="2024-01-12T20:02:00Z">
        <w:r w:rsidRPr="0091659C">
          <w:rPr>
            <w:rFonts w:cstheme="minorHAnsi"/>
            <w:color w:val="FFC000"/>
            <w:sz w:val="36"/>
            <w:szCs w:val="36"/>
            <w:rPrChange w:id="1163" w:author="NIKHIL" w:date="2024-01-12T20:07:00Z">
              <w:rPr>
                <w:rFonts w:cstheme="minorHAnsi"/>
                <w:color w:val="000000" w:themeColor="text1"/>
                <w:sz w:val="36"/>
                <w:szCs w:val="36"/>
              </w:rPr>
            </w:rPrChange>
          </w:rPr>
          <w:t>Business Travel Allowance</w:t>
        </w:r>
      </w:ins>
      <w:ins w:id="1164" w:author="NIKHIL" w:date="2024-01-12T20:04:00Z">
        <w:r w:rsidRPr="0091659C">
          <w:rPr>
            <w:rFonts w:cstheme="minorHAnsi"/>
            <w:color w:val="FFC000"/>
            <w:sz w:val="36"/>
            <w:szCs w:val="36"/>
            <w:rPrChange w:id="1165" w:author="NIKHIL" w:date="2024-01-12T20:07:00Z">
              <w:rPr>
                <w:rFonts w:cstheme="minorHAnsi"/>
                <w:color w:val="000000" w:themeColor="text1"/>
                <w:sz w:val="36"/>
                <w:szCs w:val="36"/>
              </w:rPr>
            </w:rPrChange>
          </w:rPr>
          <w:t xml:space="preserve"> </w:t>
        </w:r>
        <w:r>
          <w:rPr>
            <w:rFonts w:cstheme="minorHAnsi"/>
            <w:color w:val="000000" w:themeColor="text1"/>
            <w:sz w:val="36"/>
            <w:szCs w:val="36"/>
          </w:rPr>
          <w:t xml:space="preserve">= </w:t>
        </w:r>
      </w:ins>
      <w:ins w:id="1166" w:author="NIKHIL" w:date="2024-01-12T20:06:00Z">
        <w:r w:rsidRPr="0091659C">
          <w:rPr>
            <w:rFonts w:cstheme="minorHAnsi"/>
            <w:color w:val="00B050"/>
            <w:sz w:val="36"/>
            <w:szCs w:val="36"/>
            <w:rPrChange w:id="1167" w:author="NIKHIL" w:date="2024-01-12T20:07:00Z">
              <w:rPr>
                <w:rFonts w:cstheme="minorHAnsi"/>
                <w:color w:val="000000" w:themeColor="text1"/>
                <w:sz w:val="36"/>
                <w:szCs w:val="36"/>
              </w:rPr>
            </w:rPrChange>
          </w:rPr>
          <w:t>Rs.</w:t>
        </w:r>
      </w:ins>
      <w:ins w:id="1168" w:author="NIKHIL" w:date="2024-01-12T20:05:00Z">
        <w:r w:rsidRPr="0091659C">
          <w:rPr>
            <w:rFonts w:cstheme="minorHAnsi"/>
            <w:color w:val="00B050"/>
            <w:sz w:val="36"/>
            <w:szCs w:val="36"/>
            <w:rPrChange w:id="1169" w:author="NIKHIL" w:date="2024-01-12T20:07:00Z">
              <w:rPr>
                <w:rFonts w:cstheme="minorHAnsi"/>
                <w:color w:val="000000" w:themeColor="text1"/>
                <w:sz w:val="36"/>
                <w:szCs w:val="36"/>
              </w:rPr>
            </w:rPrChange>
          </w:rPr>
          <w:t>2.4</w:t>
        </w:r>
      </w:ins>
      <w:ins w:id="1170" w:author="NIKHIL" w:date="2024-01-12T20:07:00Z">
        <w:r>
          <w:rPr>
            <w:rFonts w:cstheme="minorHAnsi"/>
            <w:color w:val="00B050"/>
            <w:sz w:val="36"/>
            <w:szCs w:val="36"/>
          </w:rPr>
          <w:t xml:space="preserve"> </w:t>
        </w:r>
      </w:ins>
      <w:ins w:id="1171" w:author="NIKHIL" w:date="2024-01-12T20:08:00Z">
        <w:r w:rsidR="00880E19">
          <w:rPr>
            <w:rFonts w:cstheme="minorHAnsi"/>
            <w:color w:val="00B050"/>
            <w:sz w:val="36"/>
            <w:szCs w:val="36"/>
          </w:rPr>
          <w:t>millio</w:t>
        </w:r>
      </w:ins>
      <w:ins w:id="1172" w:author="NIKHIL" w:date="2024-01-12T20:05:00Z">
        <w:r w:rsidRPr="0091659C">
          <w:rPr>
            <w:rFonts w:cstheme="minorHAnsi"/>
            <w:color w:val="00B050"/>
            <w:sz w:val="36"/>
            <w:szCs w:val="36"/>
            <w:rPrChange w:id="1173" w:author="NIKHIL" w:date="2024-01-12T20:07:00Z">
              <w:rPr>
                <w:rFonts w:cstheme="minorHAnsi"/>
                <w:color w:val="000000" w:themeColor="text1"/>
                <w:sz w:val="36"/>
                <w:szCs w:val="36"/>
              </w:rPr>
            </w:rPrChange>
          </w:rPr>
          <w:t>n</w:t>
        </w:r>
      </w:ins>
    </w:p>
    <w:p w14:paraId="74FFD364" w14:textId="5B120E7E" w:rsidR="0091659C" w:rsidRDefault="0091659C" w:rsidP="0091659C">
      <w:pPr>
        <w:pStyle w:val="ListParagraph"/>
        <w:numPr>
          <w:ilvl w:val="0"/>
          <w:numId w:val="29"/>
        </w:numPr>
        <w:spacing w:line="240" w:lineRule="auto"/>
        <w:rPr>
          <w:ins w:id="1174" w:author="NIKHIL" w:date="2024-01-12T20:03:00Z"/>
          <w:rFonts w:cstheme="minorHAnsi"/>
          <w:color w:val="000000" w:themeColor="text1"/>
          <w:sz w:val="36"/>
          <w:szCs w:val="36"/>
        </w:rPr>
      </w:pPr>
      <w:ins w:id="1175" w:author="NIKHIL" w:date="2024-01-12T20:03:00Z">
        <w:r w:rsidRPr="0091659C">
          <w:rPr>
            <w:rFonts w:cstheme="minorHAnsi"/>
            <w:color w:val="FFC000"/>
            <w:sz w:val="36"/>
            <w:szCs w:val="36"/>
            <w:rPrChange w:id="1176" w:author="NIKHIL" w:date="2024-01-12T20:07:00Z">
              <w:rPr>
                <w:rFonts w:cstheme="minorHAnsi"/>
                <w:color w:val="000000" w:themeColor="text1"/>
                <w:sz w:val="36"/>
                <w:szCs w:val="36"/>
              </w:rPr>
            </w:rPrChange>
          </w:rPr>
          <w:t>Office Travel Allowance</w:t>
        </w:r>
      </w:ins>
      <w:ins w:id="1177" w:author="NIKHIL" w:date="2024-01-12T20:05:00Z">
        <w:r w:rsidRPr="0091659C">
          <w:rPr>
            <w:rFonts w:cstheme="minorHAnsi"/>
            <w:color w:val="FFC000"/>
            <w:sz w:val="36"/>
            <w:szCs w:val="36"/>
            <w:rPrChange w:id="1178" w:author="NIKHIL" w:date="2024-01-12T20:07:00Z">
              <w:rPr>
                <w:rFonts w:cstheme="minorHAnsi"/>
                <w:color w:val="000000" w:themeColor="text1"/>
                <w:sz w:val="36"/>
                <w:szCs w:val="36"/>
              </w:rPr>
            </w:rPrChange>
          </w:rPr>
          <w:t xml:space="preserve"> </w:t>
        </w:r>
      </w:ins>
      <w:ins w:id="1179" w:author="NIKHIL" w:date="2024-01-12T20:04:00Z">
        <w:r>
          <w:rPr>
            <w:rFonts w:cstheme="minorHAnsi"/>
            <w:color w:val="000000" w:themeColor="text1"/>
            <w:sz w:val="36"/>
            <w:szCs w:val="36"/>
          </w:rPr>
          <w:t xml:space="preserve">= </w:t>
        </w:r>
      </w:ins>
      <w:ins w:id="1180" w:author="NIKHIL" w:date="2024-01-12T20:05:00Z">
        <w:r w:rsidRPr="0091659C">
          <w:rPr>
            <w:rFonts w:cstheme="minorHAnsi"/>
            <w:color w:val="00B050"/>
            <w:sz w:val="36"/>
            <w:szCs w:val="36"/>
            <w:rPrChange w:id="1181" w:author="NIKHIL" w:date="2024-01-12T20:07:00Z">
              <w:rPr>
                <w:rFonts w:cstheme="minorHAnsi"/>
                <w:color w:val="000000" w:themeColor="text1"/>
                <w:sz w:val="36"/>
                <w:szCs w:val="36"/>
              </w:rPr>
            </w:rPrChange>
          </w:rPr>
          <w:t>Rs. 7</w:t>
        </w:r>
      </w:ins>
      <w:ins w:id="1182" w:author="NIKHIL" w:date="2024-01-12T20:07:00Z">
        <w:r>
          <w:rPr>
            <w:rFonts w:cstheme="minorHAnsi"/>
            <w:color w:val="00B050"/>
            <w:sz w:val="36"/>
            <w:szCs w:val="36"/>
          </w:rPr>
          <w:t xml:space="preserve"> </w:t>
        </w:r>
      </w:ins>
      <w:ins w:id="1183" w:author="NIKHIL" w:date="2024-01-12T20:08:00Z">
        <w:r w:rsidR="00880E19">
          <w:rPr>
            <w:rFonts w:cstheme="minorHAnsi"/>
            <w:color w:val="00B050"/>
            <w:sz w:val="36"/>
            <w:szCs w:val="36"/>
          </w:rPr>
          <w:t>millio</w:t>
        </w:r>
        <w:r w:rsidR="00880E19" w:rsidRPr="00EC1448">
          <w:rPr>
            <w:rFonts w:cstheme="minorHAnsi"/>
            <w:color w:val="00B050"/>
            <w:sz w:val="36"/>
            <w:szCs w:val="36"/>
          </w:rPr>
          <w:t>n</w:t>
        </w:r>
      </w:ins>
    </w:p>
    <w:p w14:paraId="3F38A59E" w14:textId="2F143B66" w:rsidR="0091659C" w:rsidRDefault="0091659C" w:rsidP="0091659C">
      <w:pPr>
        <w:pStyle w:val="ListParagraph"/>
        <w:numPr>
          <w:ilvl w:val="0"/>
          <w:numId w:val="29"/>
        </w:numPr>
        <w:spacing w:line="240" w:lineRule="auto"/>
        <w:rPr>
          <w:ins w:id="1184" w:author="NIKHIL" w:date="2024-01-12T20:03:00Z"/>
          <w:rFonts w:cstheme="minorHAnsi"/>
          <w:color w:val="000000" w:themeColor="text1"/>
          <w:sz w:val="36"/>
          <w:szCs w:val="36"/>
        </w:rPr>
      </w:pPr>
      <w:ins w:id="1185" w:author="NIKHIL" w:date="2024-01-12T20:03:00Z">
        <w:r w:rsidRPr="0091659C">
          <w:rPr>
            <w:rFonts w:cstheme="minorHAnsi"/>
            <w:color w:val="FFC000"/>
            <w:sz w:val="36"/>
            <w:szCs w:val="36"/>
            <w:rPrChange w:id="1186" w:author="NIKHIL" w:date="2024-01-12T20:07:00Z">
              <w:rPr>
                <w:rFonts w:cstheme="minorHAnsi"/>
                <w:color w:val="000000" w:themeColor="text1"/>
                <w:sz w:val="36"/>
                <w:szCs w:val="36"/>
              </w:rPr>
            </w:rPrChange>
          </w:rPr>
          <w:t>Performance</w:t>
        </w:r>
      </w:ins>
      <w:ins w:id="1187" w:author="NIKHIL" w:date="2024-01-12T20:05:00Z">
        <w:r w:rsidRPr="0091659C">
          <w:rPr>
            <w:rFonts w:cstheme="minorHAnsi"/>
            <w:color w:val="FFC000"/>
            <w:sz w:val="36"/>
            <w:szCs w:val="36"/>
            <w:rPrChange w:id="1188" w:author="NIKHIL" w:date="2024-01-12T20:07:00Z">
              <w:rPr>
                <w:rFonts w:cstheme="minorHAnsi"/>
                <w:color w:val="000000" w:themeColor="text1"/>
                <w:sz w:val="36"/>
                <w:szCs w:val="36"/>
              </w:rPr>
            </w:rPrChange>
          </w:rPr>
          <w:t xml:space="preserve"> Bonus </w:t>
        </w:r>
        <w:r w:rsidRPr="0091659C">
          <w:rPr>
            <w:rFonts w:cstheme="minorHAnsi"/>
            <w:color w:val="000000" w:themeColor="text1"/>
            <w:sz w:val="36"/>
            <w:szCs w:val="36"/>
          </w:rPr>
          <w:t>=</w:t>
        </w:r>
        <w:r w:rsidRPr="0091659C">
          <w:rPr>
            <w:rFonts w:cstheme="minorHAnsi"/>
            <w:color w:val="FFC000"/>
            <w:sz w:val="36"/>
            <w:szCs w:val="36"/>
            <w:rPrChange w:id="1189" w:author="NIKHIL" w:date="2024-01-12T20:07:00Z">
              <w:rPr>
                <w:rFonts w:cstheme="minorHAnsi"/>
                <w:color w:val="000000" w:themeColor="text1"/>
                <w:sz w:val="36"/>
                <w:szCs w:val="36"/>
              </w:rPr>
            </w:rPrChange>
          </w:rPr>
          <w:t xml:space="preserve"> </w:t>
        </w:r>
        <w:r w:rsidRPr="0091659C">
          <w:rPr>
            <w:rFonts w:cstheme="minorHAnsi"/>
            <w:color w:val="00B050"/>
            <w:sz w:val="36"/>
            <w:szCs w:val="36"/>
            <w:rPrChange w:id="1190" w:author="NIKHIL" w:date="2024-01-12T20:07:00Z">
              <w:rPr>
                <w:rFonts w:cstheme="minorHAnsi"/>
                <w:color w:val="000000" w:themeColor="text1"/>
                <w:sz w:val="36"/>
                <w:szCs w:val="36"/>
              </w:rPr>
            </w:rPrChange>
          </w:rPr>
          <w:t>Rs. 41.61</w:t>
        </w:r>
      </w:ins>
      <w:ins w:id="1191" w:author="NIKHIL" w:date="2024-01-12T20:08:00Z">
        <w:r>
          <w:rPr>
            <w:rFonts w:cstheme="minorHAnsi"/>
            <w:color w:val="00B050"/>
            <w:sz w:val="36"/>
            <w:szCs w:val="36"/>
          </w:rPr>
          <w:t xml:space="preserve"> </w:t>
        </w:r>
        <w:r w:rsidR="00880E19">
          <w:rPr>
            <w:rFonts w:cstheme="minorHAnsi"/>
            <w:color w:val="00B050"/>
            <w:sz w:val="36"/>
            <w:szCs w:val="36"/>
          </w:rPr>
          <w:t>millio</w:t>
        </w:r>
        <w:r w:rsidR="00880E19" w:rsidRPr="00EC1448">
          <w:rPr>
            <w:rFonts w:cstheme="minorHAnsi"/>
            <w:color w:val="00B050"/>
            <w:sz w:val="36"/>
            <w:szCs w:val="36"/>
          </w:rPr>
          <w:t>n</w:t>
        </w:r>
      </w:ins>
    </w:p>
    <w:p w14:paraId="5C7A4F35" w14:textId="4487EFD9" w:rsidR="0091659C" w:rsidRDefault="0091659C" w:rsidP="0091659C">
      <w:pPr>
        <w:pStyle w:val="ListParagraph"/>
        <w:numPr>
          <w:ilvl w:val="0"/>
          <w:numId w:val="29"/>
        </w:numPr>
        <w:spacing w:line="240" w:lineRule="auto"/>
        <w:rPr>
          <w:ins w:id="1192" w:author="NIKHIL" w:date="2024-01-12T20:04:00Z"/>
          <w:rFonts w:cstheme="minorHAnsi"/>
          <w:color w:val="000000" w:themeColor="text1"/>
          <w:sz w:val="36"/>
          <w:szCs w:val="36"/>
        </w:rPr>
      </w:pPr>
      <w:ins w:id="1193" w:author="NIKHIL" w:date="2024-01-12T20:03:00Z">
        <w:r w:rsidRPr="0091659C">
          <w:rPr>
            <w:rFonts w:cstheme="minorHAnsi"/>
            <w:color w:val="FFC000"/>
            <w:sz w:val="36"/>
            <w:szCs w:val="36"/>
            <w:rPrChange w:id="1194" w:author="NIKHIL" w:date="2024-01-12T20:06:00Z">
              <w:rPr>
                <w:rFonts w:cstheme="minorHAnsi"/>
                <w:color w:val="000000" w:themeColor="text1"/>
                <w:sz w:val="36"/>
                <w:szCs w:val="36"/>
              </w:rPr>
            </w:rPrChange>
          </w:rPr>
          <w:t xml:space="preserve">Marital allowance </w:t>
        </w:r>
        <w:r w:rsidRPr="0091659C">
          <w:rPr>
            <w:rFonts w:cstheme="minorHAnsi"/>
            <w:color w:val="000000" w:themeColor="text1"/>
            <w:sz w:val="36"/>
            <w:szCs w:val="36"/>
          </w:rPr>
          <w:t>=</w:t>
        </w:r>
      </w:ins>
      <w:ins w:id="1195" w:author="NIKHIL" w:date="2024-01-12T20:06:00Z">
        <w:r w:rsidRPr="0091659C">
          <w:rPr>
            <w:rFonts w:cstheme="minorHAnsi"/>
            <w:color w:val="FFC000"/>
            <w:sz w:val="36"/>
            <w:szCs w:val="36"/>
            <w:rPrChange w:id="1196" w:author="NIKHIL" w:date="2024-01-12T20:06:00Z">
              <w:rPr>
                <w:rFonts w:cstheme="minorHAnsi"/>
                <w:color w:val="000000" w:themeColor="text1"/>
                <w:sz w:val="36"/>
                <w:szCs w:val="36"/>
              </w:rPr>
            </w:rPrChange>
          </w:rPr>
          <w:t xml:space="preserve"> </w:t>
        </w:r>
        <w:r w:rsidRPr="0091659C">
          <w:rPr>
            <w:rFonts w:cstheme="minorHAnsi"/>
            <w:color w:val="00B050"/>
            <w:sz w:val="36"/>
            <w:szCs w:val="36"/>
            <w:rPrChange w:id="1197" w:author="NIKHIL" w:date="2024-01-12T20:07:00Z">
              <w:rPr>
                <w:rFonts w:cstheme="minorHAnsi"/>
                <w:color w:val="000000" w:themeColor="text1"/>
                <w:sz w:val="36"/>
                <w:szCs w:val="36"/>
              </w:rPr>
            </w:rPrChange>
          </w:rPr>
          <w:t>Rs. 2.5</w:t>
        </w:r>
      </w:ins>
      <w:ins w:id="1198" w:author="NIKHIL" w:date="2024-01-12T20:08:00Z">
        <w:r w:rsidR="00880E19">
          <w:rPr>
            <w:rFonts w:cstheme="minorHAnsi"/>
            <w:color w:val="00B050"/>
            <w:sz w:val="36"/>
            <w:szCs w:val="36"/>
          </w:rPr>
          <w:t xml:space="preserve"> millio</w:t>
        </w:r>
        <w:r w:rsidR="00880E19" w:rsidRPr="00EC1448">
          <w:rPr>
            <w:rFonts w:cstheme="minorHAnsi"/>
            <w:color w:val="00B050"/>
            <w:sz w:val="36"/>
            <w:szCs w:val="36"/>
          </w:rPr>
          <w:t>n</w:t>
        </w:r>
      </w:ins>
    </w:p>
    <w:p w14:paraId="59CC08A3" w14:textId="54EC4994" w:rsidR="0091659C" w:rsidRDefault="0091659C">
      <w:pPr>
        <w:pStyle w:val="ListParagraph"/>
        <w:numPr>
          <w:ilvl w:val="0"/>
          <w:numId w:val="29"/>
        </w:numPr>
        <w:spacing w:line="240" w:lineRule="auto"/>
        <w:rPr>
          <w:ins w:id="1199" w:author="NIKHIL" w:date="2024-01-12T20:02:00Z"/>
          <w:rFonts w:cstheme="minorHAnsi"/>
          <w:color w:val="000000" w:themeColor="text1"/>
          <w:sz w:val="36"/>
          <w:szCs w:val="36"/>
        </w:rPr>
        <w:pPrChange w:id="1200" w:author="NIKHIL" w:date="2024-01-12T20:02:00Z">
          <w:pPr>
            <w:pStyle w:val="ListParagraph"/>
            <w:spacing w:line="240" w:lineRule="auto"/>
          </w:pPr>
        </w:pPrChange>
      </w:pPr>
      <w:ins w:id="1201" w:author="NIKHIL" w:date="2024-01-12T20:04:00Z">
        <w:r w:rsidRPr="0091659C">
          <w:rPr>
            <w:rFonts w:cstheme="minorHAnsi"/>
            <w:color w:val="FFC000"/>
            <w:sz w:val="36"/>
            <w:szCs w:val="36"/>
            <w:rPrChange w:id="1202" w:author="NIKHIL" w:date="2024-01-12T20:06:00Z">
              <w:rPr>
                <w:rFonts w:cstheme="minorHAnsi"/>
                <w:color w:val="000000" w:themeColor="text1"/>
                <w:sz w:val="36"/>
                <w:szCs w:val="36"/>
              </w:rPr>
            </w:rPrChange>
          </w:rPr>
          <w:t xml:space="preserve">Over Time incentive </w:t>
        </w:r>
        <w:r w:rsidRPr="0091659C">
          <w:rPr>
            <w:rFonts w:cstheme="minorHAnsi"/>
            <w:color w:val="000000" w:themeColor="text1"/>
            <w:sz w:val="36"/>
            <w:szCs w:val="36"/>
          </w:rPr>
          <w:t>=</w:t>
        </w:r>
      </w:ins>
      <w:ins w:id="1203" w:author="NIKHIL" w:date="2024-01-12T20:06:00Z">
        <w:r w:rsidRPr="0091659C">
          <w:rPr>
            <w:rFonts w:cstheme="minorHAnsi"/>
            <w:color w:val="FFC000"/>
            <w:sz w:val="36"/>
            <w:szCs w:val="36"/>
            <w:rPrChange w:id="1204" w:author="NIKHIL" w:date="2024-01-12T20:06:00Z">
              <w:rPr>
                <w:rFonts w:cstheme="minorHAnsi"/>
                <w:color w:val="000000" w:themeColor="text1"/>
                <w:sz w:val="36"/>
                <w:szCs w:val="36"/>
              </w:rPr>
            </w:rPrChange>
          </w:rPr>
          <w:t xml:space="preserve"> </w:t>
        </w:r>
        <w:r w:rsidRPr="0091659C">
          <w:rPr>
            <w:rFonts w:cstheme="minorHAnsi"/>
            <w:color w:val="00B050"/>
            <w:sz w:val="36"/>
            <w:szCs w:val="36"/>
            <w:rPrChange w:id="1205" w:author="NIKHIL" w:date="2024-01-12T20:07:00Z">
              <w:rPr>
                <w:rFonts w:cstheme="minorHAnsi"/>
                <w:color w:val="000000" w:themeColor="text1"/>
                <w:sz w:val="36"/>
                <w:szCs w:val="36"/>
              </w:rPr>
            </w:rPrChange>
          </w:rPr>
          <w:t>Rs.2.4</w:t>
        </w:r>
      </w:ins>
      <w:ins w:id="1206" w:author="NIKHIL" w:date="2024-01-12T20:08:00Z">
        <w:r w:rsidR="00880E19">
          <w:rPr>
            <w:rFonts w:cstheme="minorHAnsi"/>
            <w:color w:val="00B050"/>
            <w:sz w:val="36"/>
            <w:szCs w:val="36"/>
          </w:rPr>
          <w:t xml:space="preserve"> millio</w:t>
        </w:r>
        <w:r w:rsidR="00880E19" w:rsidRPr="00EC1448">
          <w:rPr>
            <w:rFonts w:cstheme="minorHAnsi"/>
            <w:color w:val="00B050"/>
            <w:sz w:val="36"/>
            <w:szCs w:val="36"/>
          </w:rPr>
          <w:t>n</w:t>
        </w:r>
        <w:r w:rsidR="00880E19">
          <w:rPr>
            <w:rFonts w:cstheme="minorHAnsi"/>
            <w:color w:val="00B050"/>
            <w:sz w:val="36"/>
            <w:szCs w:val="36"/>
          </w:rPr>
          <w:t xml:space="preserve"> </w:t>
        </w:r>
      </w:ins>
      <w:ins w:id="1207" w:author="NIKHIL" w:date="2024-01-12T20:06:00Z">
        <w:r w:rsidRPr="0091659C">
          <w:rPr>
            <w:rFonts w:cstheme="minorHAnsi"/>
            <w:color w:val="00B050"/>
            <w:sz w:val="36"/>
            <w:szCs w:val="36"/>
            <w:rPrChange w:id="1208" w:author="NIKHIL" w:date="2024-01-12T20:07:00Z">
              <w:rPr>
                <w:rFonts w:cstheme="minorHAnsi"/>
                <w:color w:val="000000" w:themeColor="text1"/>
                <w:sz w:val="36"/>
                <w:szCs w:val="36"/>
              </w:rPr>
            </w:rPrChange>
          </w:rPr>
          <w:t xml:space="preserve"> </w:t>
        </w:r>
      </w:ins>
    </w:p>
    <w:p w14:paraId="1901A506" w14:textId="6F249D9C" w:rsidR="0091659C" w:rsidRPr="001402E9" w:rsidRDefault="0091659C" w:rsidP="0091659C">
      <w:pPr>
        <w:pStyle w:val="ListParagraph"/>
        <w:spacing w:line="240" w:lineRule="auto"/>
        <w:rPr>
          <w:ins w:id="1209" w:author="NIKHIL" w:date="2024-01-12T19:24:00Z"/>
          <w:rFonts w:cstheme="minorHAnsi"/>
          <w:color w:val="000000" w:themeColor="text1"/>
          <w:sz w:val="36"/>
          <w:szCs w:val="36"/>
          <w:rPrChange w:id="1210" w:author="NIKHIL" w:date="2024-01-12T19:54:00Z">
            <w:rPr>
              <w:ins w:id="1211" w:author="NIKHIL" w:date="2024-01-12T19:24:00Z"/>
              <w:rFonts w:cstheme="minorHAnsi"/>
              <w:sz w:val="36"/>
              <w:szCs w:val="36"/>
            </w:rPr>
          </w:rPrChange>
        </w:rPr>
      </w:pPr>
      <w:ins w:id="1212" w:author="NIKHIL" w:date="2024-01-12T20:02:00Z">
        <w:r>
          <w:rPr>
            <w:rFonts w:cstheme="minorHAnsi"/>
            <w:color w:val="000000" w:themeColor="text1"/>
            <w:sz w:val="36"/>
            <w:szCs w:val="36"/>
          </w:rPr>
          <w:tab/>
        </w:r>
      </w:ins>
    </w:p>
    <w:p w14:paraId="4C0A5AE4" w14:textId="175D76AF" w:rsidR="00880E19" w:rsidRDefault="00CC06C5" w:rsidP="00880E19">
      <w:pPr>
        <w:pStyle w:val="ListParagraph"/>
        <w:numPr>
          <w:ilvl w:val="0"/>
          <w:numId w:val="19"/>
        </w:numPr>
        <w:spacing w:line="240" w:lineRule="auto"/>
        <w:rPr>
          <w:ins w:id="1213" w:author="NIKHIL" w:date="2024-01-12T20:13:00Z"/>
          <w:rFonts w:cstheme="minorHAnsi"/>
          <w:color w:val="000000" w:themeColor="text1"/>
          <w:sz w:val="36"/>
          <w:szCs w:val="36"/>
        </w:rPr>
      </w:pPr>
      <w:ins w:id="1214" w:author="NIKHIL" w:date="2024-01-12T22:23:00Z">
        <w:r w:rsidRPr="00CC06C5">
          <w:rPr>
            <w:rFonts w:cstheme="minorHAnsi"/>
            <w:color w:val="FF0000"/>
            <w:sz w:val="36"/>
            <w:szCs w:val="36"/>
            <w:rPrChange w:id="1215" w:author="NIKHIL" w:date="2024-01-12T22:27:00Z">
              <w:rPr>
                <w:rFonts w:cstheme="minorHAnsi"/>
                <w:color w:val="000000" w:themeColor="text1"/>
                <w:sz w:val="36"/>
                <w:szCs w:val="36"/>
              </w:rPr>
            </w:rPrChange>
          </w:rPr>
          <w:t xml:space="preserve">10% </w:t>
        </w:r>
        <w:r>
          <w:rPr>
            <w:rFonts w:cstheme="minorHAnsi"/>
            <w:color w:val="000000" w:themeColor="text1"/>
            <w:sz w:val="36"/>
            <w:szCs w:val="36"/>
          </w:rPr>
          <w:t xml:space="preserve">of your current employee base has a </w:t>
        </w:r>
        <w:r w:rsidRPr="00CC06C5">
          <w:rPr>
            <w:rFonts w:cstheme="minorHAnsi"/>
            <w:color w:val="00B0F0"/>
            <w:sz w:val="36"/>
            <w:szCs w:val="36"/>
            <w:rPrChange w:id="1216" w:author="NIKHIL" w:date="2024-01-12T22:28:00Z">
              <w:rPr>
                <w:rFonts w:cstheme="minorHAnsi"/>
                <w:color w:val="000000" w:themeColor="text1"/>
                <w:sz w:val="36"/>
                <w:szCs w:val="36"/>
              </w:rPr>
            </w:rPrChange>
          </w:rPr>
          <w:t xml:space="preserve">background of </w:t>
        </w:r>
        <w:r w:rsidRPr="00CC06C5">
          <w:rPr>
            <w:rFonts w:cstheme="minorHAnsi"/>
            <w:color w:val="00B0F0"/>
            <w:sz w:val="36"/>
            <w:szCs w:val="36"/>
            <w:rPrChange w:id="1217" w:author="NIKHIL" w:date="2024-01-12T22:27:00Z">
              <w:rPr>
                <w:rFonts w:cstheme="minorHAnsi"/>
                <w:color w:val="000000" w:themeColor="text1"/>
                <w:sz w:val="36"/>
                <w:szCs w:val="36"/>
              </w:rPr>
            </w:rPrChange>
          </w:rPr>
          <w:t>more than 6 company s</w:t>
        </w:r>
      </w:ins>
      <w:ins w:id="1218" w:author="NIKHIL" w:date="2024-01-12T22:24:00Z">
        <w:r w:rsidRPr="00CC06C5">
          <w:rPr>
            <w:rFonts w:cstheme="minorHAnsi"/>
            <w:color w:val="00B0F0"/>
            <w:sz w:val="36"/>
            <w:szCs w:val="36"/>
            <w:rPrChange w:id="1219" w:author="NIKHIL" w:date="2024-01-12T22:27:00Z">
              <w:rPr>
                <w:rFonts w:cstheme="minorHAnsi"/>
                <w:color w:val="000000" w:themeColor="text1"/>
                <w:sz w:val="36"/>
                <w:szCs w:val="36"/>
              </w:rPr>
            </w:rPrChange>
          </w:rPr>
          <w:t>witches</w:t>
        </w:r>
        <w:r>
          <w:rPr>
            <w:rFonts w:cstheme="minorHAnsi"/>
            <w:color w:val="000000" w:themeColor="text1"/>
            <w:sz w:val="36"/>
            <w:szCs w:val="36"/>
          </w:rPr>
          <w:t>. Therefore</w:t>
        </w:r>
      </w:ins>
      <w:ins w:id="1220" w:author="NIKHIL" w:date="2024-01-12T22:25:00Z">
        <w:r>
          <w:rPr>
            <w:rFonts w:cstheme="minorHAnsi"/>
            <w:color w:val="000000" w:themeColor="text1"/>
            <w:sz w:val="36"/>
            <w:szCs w:val="36"/>
          </w:rPr>
          <w:t>,</w:t>
        </w:r>
      </w:ins>
      <w:ins w:id="1221" w:author="NIKHIL" w:date="2024-01-12T22:24:00Z">
        <w:r>
          <w:rPr>
            <w:rFonts w:cstheme="minorHAnsi"/>
            <w:color w:val="000000" w:themeColor="text1"/>
            <w:sz w:val="36"/>
            <w:szCs w:val="36"/>
          </w:rPr>
          <w:t xml:space="preserve"> </w:t>
        </w:r>
      </w:ins>
      <w:ins w:id="1222" w:author="NIKHIL" w:date="2024-01-12T22:26:00Z">
        <w:r>
          <w:rPr>
            <w:rFonts w:cstheme="minorHAnsi"/>
            <w:color w:val="000000" w:themeColor="text1"/>
            <w:sz w:val="36"/>
            <w:szCs w:val="36"/>
          </w:rPr>
          <w:t xml:space="preserve">there is </w:t>
        </w:r>
      </w:ins>
      <w:ins w:id="1223" w:author="NIKHIL" w:date="2024-01-24T11:22:00Z">
        <w:r w:rsidR="00CF32EC">
          <w:rPr>
            <w:rFonts w:cstheme="minorHAnsi"/>
            <w:color w:val="000000" w:themeColor="text1"/>
            <w:sz w:val="36"/>
            <w:szCs w:val="36"/>
          </w:rPr>
          <w:t>a chance</w:t>
        </w:r>
      </w:ins>
      <w:ins w:id="1224" w:author="NIKHIL" w:date="2024-01-12T22:26:00Z">
        <w:r>
          <w:rPr>
            <w:rFonts w:cstheme="minorHAnsi"/>
            <w:color w:val="000000" w:themeColor="text1"/>
            <w:sz w:val="36"/>
            <w:szCs w:val="36"/>
          </w:rPr>
          <w:t xml:space="preserve"> that this group of p</w:t>
        </w:r>
      </w:ins>
      <w:ins w:id="1225" w:author="NIKHIL" w:date="2024-01-12T22:27:00Z">
        <w:r>
          <w:rPr>
            <w:rFonts w:cstheme="minorHAnsi"/>
            <w:color w:val="000000" w:themeColor="text1"/>
            <w:sz w:val="36"/>
            <w:szCs w:val="36"/>
          </w:rPr>
          <w:t>eople would be in your upcoming Ex-employees list.</w:t>
        </w:r>
      </w:ins>
    </w:p>
    <w:p w14:paraId="168B0487" w14:textId="3CEDC3BA" w:rsidR="009F5BE1" w:rsidRDefault="00CC06C5" w:rsidP="009F5BE1">
      <w:pPr>
        <w:pStyle w:val="ListParagraph"/>
        <w:numPr>
          <w:ilvl w:val="0"/>
          <w:numId w:val="19"/>
        </w:numPr>
        <w:spacing w:line="240" w:lineRule="auto"/>
        <w:rPr>
          <w:ins w:id="1226" w:author="NIKHIL" w:date="2024-01-12T22:51:00Z"/>
          <w:rFonts w:cstheme="minorHAnsi"/>
          <w:color w:val="000000" w:themeColor="text1"/>
          <w:sz w:val="36"/>
          <w:szCs w:val="36"/>
        </w:rPr>
      </w:pPr>
      <w:ins w:id="1227" w:author="NIKHIL" w:date="2024-01-12T22:31:00Z">
        <w:r w:rsidRPr="00CC06C5">
          <w:rPr>
            <w:rFonts w:cstheme="minorHAnsi"/>
            <w:color w:val="000000" w:themeColor="text1"/>
            <w:sz w:val="36"/>
            <w:szCs w:val="36"/>
            <w:rPrChange w:id="1228" w:author="NIKHIL" w:date="2024-01-12T22:31:00Z">
              <w:rPr>
                <w:rFonts w:cstheme="minorHAnsi"/>
                <w:color w:val="FF0000"/>
                <w:sz w:val="36"/>
                <w:szCs w:val="36"/>
              </w:rPr>
            </w:rPrChange>
          </w:rPr>
          <w:t xml:space="preserve">In </w:t>
        </w:r>
      </w:ins>
      <w:ins w:id="1229" w:author="NIKHIL" w:date="2024-01-24T11:22:00Z">
        <w:r w:rsidR="00CF32EC">
          <w:rPr>
            <w:rFonts w:cstheme="minorHAnsi"/>
            <w:color w:val="000000" w:themeColor="text1"/>
            <w:sz w:val="36"/>
            <w:szCs w:val="36"/>
          </w:rPr>
          <w:t xml:space="preserve">a </w:t>
        </w:r>
      </w:ins>
      <w:ins w:id="1230" w:author="NIKHIL" w:date="2024-01-12T22:31:00Z">
        <w:r>
          <w:rPr>
            <w:rFonts w:cstheme="minorHAnsi"/>
            <w:color w:val="000000" w:themeColor="text1"/>
            <w:sz w:val="36"/>
            <w:szCs w:val="36"/>
          </w:rPr>
          <w:t>general scenario</w:t>
        </w:r>
      </w:ins>
      <w:ins w:id="1231" w:author="NIKHIL" w:date="2024-01-12T22:32:00Z">
        <w:r w:rsidR="00524EBC">
          <w:rPr>
            <w:rFonts w:cstheme="minorHAnsi"/>
            <w:color w:val="000000" w:themeColor="text1"/>
            <w:sz w:val="36"/>
            <w:szCs w:val="36"/>
          </w:rPr>
          <w:t>,</w:t>
        </w:r>
      </w:ins>
      <w:ins w:id="1232" w:author="NIKHIL" w:date="2024-01-12T22:31:00Z">
        <w:r>
          <w:rPr>
            <w:rFonts w:cstheme="minorHAnsi"/>
            <w:color w:val="000000" w:themeColor="text1"/>
            <w:sz w:val="36"/>
            <w:szCs w:val="36"/>
          </w:rPr>
          <w:t xml:space="preserve"> </w:t>
        </w:r>
      </w:ins>
      <w:ins w:id="1233" w:author="NIKHIL" w:date="2024-01-12T22:32:00Z">
        <w:r w:rsidRPr="00524EBC">
          <w:rPr>
            <w:rFonts w:cstheme="minorHAnsi"/>
            <w:color w:val="00B050"/>
            <w:sz w:val="36"/>
            <w:szCs w:val="36"/>
            <w:rPrChange w:id="1234" w:author="NIKHIL" w:date="2024-01-12T22:32:00Z">
              <w:rPr>
                <w:rFonts w:cstheme="minorHAnsi"/>
                <w:color w:val="000000" w:themeColor="text1"/>
                <w:sz w:val="36"/>
                <w:szCs w:val="36"/>
              </w:rPr>
            </w:rPrChange>
          </w:rPr>
          <w:t xml:space="preserve">80% of </w:t>
        </w:r>
        <w:r w:rsidR="00524EBC" w:rsidRPr="00524EBC">
          <w:rPr>
            <w:rFonts w:cstheme="minorHAnsi"/>
            <w:color w:val="00B050"/>
            <w:sz w:val="36"/>
            <w:szCs w:val="36"/>
            <w:rPrChange w:id="1235" w:author="NIKHIL" w:date="2024-01-12T22:32:00Z">
              <w:rPr>
                <w:rFonts w:cstheme="minorHAnsi"/>
                <w:color w:val="000000" w:themeColor="text1"/>
                <w:sz w:val="36"/>
                <w:szCs w:val="36"/>
              </w:rPr>
            </w:rPrChange>
          </w:rPr>
          <w:t xml:space="preserve">your employee base </w:t>
        </w:r>
      </w:ins>
      <w:ins w:id="1236" w:author="NIKHIL" w:date="2024-01-24T11:22:00Z">
        <w:r w:rsidR="00CF32EC">
          <w:rPr>
            <w:rFonts w:cstheme="minorHAnsi"/>
            <w:color w:val="000000" w:themeColor="text1"/>
            <w:sz w:val="36"/>
            <w:szCs w:val="36"/>
          </w:rPr>
          <w:t>gets</w:t>
        </w:r>
      </w:ins>
      <w:ins w:id="1237" w:author="NIKHIL" w:date="2024-01-12T22:32:00Z">
        <w:r w:rsidR="00524EBC">
          <w:rPr>
            <w:rFonts w:cstheme="minorHAnsi"/>
            <w:color w:val="000000" w:themeColor="text1"/>
            <w:sz w:val="36"/>
            <w:szCs w:val="36"/>
          </w:rPr>
          <w:t xml:space="preserve"> </w:t>
        </w:r>
        <w:r w:rsidR="00524EBC" w:rsidRPr="00524EBC">
          <w:rPr>
            <w:rFonts w:cstheme="minorHAnsi"/>
            <w:color w:val="00B0F0"/>
            <w:sz w:val="36"/>
            <w:szCs w:val="36"/>
            <w:rPrChange w:id="1238" w:author="NIKHIL" w:date="2024-01-12T22:33:00Z">
              <w:rPr>
                <w:rFonts w:cstheme="minorHAnsi"/>
                <w:color w:val="000000" w:themeColor="text1"/>
                <w:sz w:val="36"/>
                <w:szCs w:val="36"/>
              </w:rPr>
            </w:rPrChange>
          </w:rPr>
          <w:t xml:space="preserve">promoted to </w:t>
        </w:r>
      </w:ins>
      <w:ins w:id="1239" w:author="NIKHIL" w:date="2024-01-24T11:22:00Z">
        <w:r w:rsidR="00CF32EC">
          <w:rPr>
            <w:rFonts w:cstheme="minorHAnsi"/>
            <w:color w:val="00B0F0"/>
            <w:sz w:val="36"/>
            <w:szCs w:val="36"/>
          </w:rPr>
          <w:t xml:space="preserve">the </w:t>
        </w:r>
      </w:ins>
      <w:ins w:id="1240" w:author="NIKHIL" w:date="2024-01-12T22:32:00Z">
        <w:r w:rsidR="00524EBC" w:rsidRPr="00524EBC">
          <w:rPr>
            <w:rFonts w:cstheme="minorHAnsi"/>
            <w:color w:val="00B0F0"/>
            <w:sz w:val="36"/>
            <w:szCs w:val="36"/>
            <w:rPrChange w:id="1241" w:author="NIKHIL" w:date="2024-01-12T22:33:00Z">
              <w:rPr>
                <w:rFonts w:cstheme="minorHAnsi"/>
                <w:color w:val="000000" w:themeColor="text1"/>
                <w:sz w:val="36"/>
                <w:szCs w:val="36"/>
              </w:rPr>
            </w:rPrChange>
          </w:rPr>
          <w:t>next position</w:t>
        </w:r>
        <w:r w:rsidR="00524EBC">
          <w:rPr>
            <w:rFonts w:cstheme="minorHAnsi"/>
            <w:color w:val="000000" w:themeColor="text1"/>
            <w:sz w:val="36"/>
            <w:szCs w:val="36"/>
          </w:rPr>
          <w:t>.</w:t>
        </w:r>
      </w:ins>
    </w:p>
    <w:p w14:paraId="534E2C22" w14:textId="77777777" w:rsidR="009F5BE1" w:rsidRDefault="009F5BE1" w:rsidP="009F5BE1">
      <w:pPr>
        <w:pStyle w:val="ListParagraph"/>
        <w:rPr>
          <w:ins w:id="1242" w:author="NIKHIL" w:date="2024-01-12T22:51:00Z"/>
          <w:rFonts w:cstheme="minorHAnsi"/>
          <w:color w:val="000000" w:themeColor="text1"/>
          <w:sz w:val="36"/>
          <w:szCs w:val="36"/>
        </w:rPr>
      </w:pPr>
    </w:p>
    <w:p w14:paraId="20D51803" w14:textId="6D78DCC3" w:rsidR="003E6524" w:rsidDel="009F5BE1" w:rsidRDefault="00524EBC" w:rsidP="009F5BE1">
      <w:pPr>
        <w:pStyle w:val="ListParagraph"/>
        <w:rPr>
          <w:del w:id="1243" w:author="NIKHIL" w:date="2024-01-12T19:38:00Z"/>
          <w:rFonts w:cstheme="minorHAnsi"/>
          <w:color w:val="000000" w:themeColor="text1"/>
          <w:sz w:val="36"/>
          <w:szCs w:val="36"/>
        </w:rPr>
      </w:pPr>
      <w:ins w:id="1244" w:author="NIKHIL" w:date="2024-01-12T22:40:00Z">
        <w:r w:rsidRPr="009F5BE1">
          <w:rPr>
            <w:rFonts w:cstheme="minorHAnsi"/>
            <w:color w:val="000000" w:themeColor="text1"/>
            <w:sz w:val="36"/>
            <w:szCs w:val="36"/>
            <w:rPrChange w:id="1245" w:author="NIKHIL" w:date="2024-01-12T22:51:00Z">
              <w:rPr/>
            </w:rPrChange>
          </w:rPr>
          <w:t>On average</w:t>
        </w:r>
      </w:ins>
      <w:ins w:id="1246" w:author="NIKHIL" w:date="2024-01-12T22:44:00Z">
        <w:r w:rsidR="009F5BE1" w:rsidRPr="009F5BE1">
          <w:rPr>
            <w:rFonts w:cstheme="minorHAnsi"/>
            <w:color w:val="000000" w:themeColor="text1"/>
            <w:sz w:val="36"/>
            <w:szCs w:val="36"/>
          </w:rPr>
          <w:t>,</w:t>
        </w:r>
      </w:ins>
      <w:ins w:id="1247" w:author="NIKHIL" w:date="2024-01-12T22:41:00Z">
        <w:r w:rsidRPr="009F5BE1">
          <w:rPr>
            <w:rFonts w:cstheme="minorHAnsi"/>
            <w:color w:val="000000" w:themeColor="text1"/>
            <w:sz w:val="36"/>
            <w:szCs w:val="36"/>
            <w:rPrChange w:id="1248" w:author="NIKHIL" w:date="2024-01-12T22:51:00Z">
              <w:rPr/>
            </w:rPrChange>
          </w:rPr>
          <w:t xml:space="preserve"> an employee works with your company </w:t>
        </w:r>
      </w:ins>
      <w:ins w:id="1249" w:author="NIKHIL" w:date="2024-01-12T22:42:00Z">
        <w:r w:rsidR="009F5BE1" w:rsidRPr="009F5BE1">
          <w:rPr>
            <w:rFonts w:cstheme="minorHAnsi"/>
            <w:color w:val="000000" w:themeColor="text1"/>
            <w:sz w:val="36"/>
            <w:szCs w:val="36"/>
            <w:rPrChange w:id="1250" w:author="NIKHIL" w:date="2024-01-12T22:51:00Z">
              <w:rPr/>
            </w:rPrChange>
          </w:rPr>
          <w:t xml:space="preserve">approximately for </w:t>
        </w:r>
        <w:r w:rsidRPr="009F5BE1">
          <w:rPr>
            <w:rFonts w:cstheme="minorHAnsi"/>
            <w:color w:val="000000" w:themeColor="text1"/>
            <w:sz w:val="36"/>
            <w:szCs w:val="36"/>
            <w:rPrChange w:id="1251" w:author="NIKHIL" w:date="2024-01-12T22:51:00Z">
              <w:rPr/>
            </w:rPrChange>
          </w:rPr>
          <w:t xml:space="preserve">the period of </w:t>
        </w:r>
        <w:r w:rsidR="009F5BE1" w:rsidRPr="009F5BE1">
          <w:rPr>
            <w:rFonts w:cstheme="minorHAnsi"/>
            <w:color w:val="00B0F0"/>
            <w:sz w:val="36"/>
            <w:szCs w:val="36"/>
            <w:rPrChange w:id="1252" w:author="NIKHIL" w:date="2024-01-12T22:51:00Z">
              <w:rPr/>
            </w:rPrChange>
          </w:rPr>
          <w:t>5 to 10 years</w:t>
        </w:r>
        <w:r w:rsidR="009F5BE1" w:rsidRPr="009F5BE1">
          <w:rPr>
            <w:rFonts w:cstheme="minorHAnsi"/>
            <w:color w:val="000000" w:themeColor="text1"/>
            <w:sz w:val="36"/>
            <w:szCs w:val="36"/>
            <w:rPrChange w:id="1253" w:author="NIKHIL" w:date="2024-01-12T22:51:00Z">
              <w:rPr/>
            </w:rPrChange>
          </w:rPr>
          <w:t xml:space="preserve">. That means in every 10 years your </w:t>
        </w:r>
      </w:ins>
      <w:ins w:id="1254" w:author="NIKHIL" w:date="2024-01-12T22:43:00Z">
        <w:r w:rsidR="009F5BE1" w:rsidRPr="009F5BE1">
          <w:rPr>
            <w:rFonts w:cstheme="minorHAnsi"/>
            <w:color w:val="00B0F0"/>
            <w:sz w:val="36"/>
            <w:szCs w:val="36"/>
            <w:rPrChange w:id="1255" w:author="NIKHIL" w:date="2024-01-12T22:51:00Z">
              <w:rPr/>
            </w:rPrChange>
          </w:rPr>
          <w:t xml:space="preserve">70% to 80% workforce </w:t>
        </w:r>
      </w:ins>
      <w:ins w:id="1256" w:author="NIKHIL" w:date="2024-01-24T11:22:00Z">
        <w:r w:rsidR="00CF32EC">
          <w:rPr>
            <w:rFonts w:cstheme="minorHAnsi"/>
            <w:color w:val="000000" w:themeColor="text1"/>
            <w:sz w:val="36"/>
            <w:szCs w:val="36"/>
          </w:rPr>
          <w:t>gets</w:t>
        </w:r>
      </w:ins>
      <w:ins w:id="1257" w:author="NIKHIL" w:date="2024-01-12T22:43:00Z">
        <w:r w:rsidR="009F5BE1" w:rsidRPr="009F5BE1">
          <w:rPr>
            <w:rFonts w:cstheme="minorHAnsi"/>
            <w:color w:val="000000" w:themeColor="text1"/>
            <w:sz w:val="36"/>
            <w:szCs w:val="36"/>
            <w:rPrChange w:id="1258" w:author="NIKHIL" w:date="2024-01-12T22:51:00Z">
              <w:rPr/>
            </w:rPrChange>
          </w:rPr>
          <w:t xml:space="preserve"> renewed.</w:t>
        </w:r>
      </w:ins>
    </w:p>
    <w:p w14:paraId="1BCF9F9C" w14:textId="77777777" w:rsidR="009F5BE1" w:rsidRPr="009F5BE1" w:rsidRDefault="009F5BE1">
      <w:pPr>
        <w:pStyle w:val="ListParagraph"/>
        <w:numPr>
          <w:ilvl w:val="0"/>
          <w:numId w:val="19"/>
        </w:numPr>
        <w:spacing w:line="240" w:lineRule="auto"/>
        <w:rPr>
          <w:ins w:id="1259" w:author="NIKHIL" w:date="2024-01-12T22:51:00Z"/>
          <w:rFonts w:cstheme="minorHAnsi"/>
          <w:color w:val="000000" w:themeColor="text1"/>
          <w:sz w:val="36"/>
          <w:szCs w:val="36"/>
          <w:rPrChange w:id="1260" w:author="NIKHIL" w:date="2024-01-12T22:51:00Z">
            <w:rPr>
              <w:ins w:id="1261" w:author="NIKHIL" w:date="2024-01-12T22:51:00Z"/>
            </w:rPr>
          </w:rPrChange>
        </w:rPr>
        <w:pPrChange w:id="1262" w:author="NIKHIL" w:date="2024-01-12T22:51:00Z">
          <w:pPr/>
        </w:pPrChange>
      </w:pPr>
    </w:p>
    <w:p w14:paraId="261D0864" w14:textId="77777777" w:rsidR="00880E19" w:rsidRPr="009F5BE1" w:rsidRDefault="00880E19">
      <w:pPr>
        <w:pStyle w:val="ListParagraph"/>
        <w:rPr>
          <w:ins w:id="1263" w:author="NIKHIL" w:date="2024-01-12T20:08:00Z"/>
        </w:rPr>
        <w:pPrChange w:id="1264" w:author="NIKHIL" w:date="2024-01-12T22:49:00Z">
          <w:pPr>
            <w:spacing w:line="240" w:lineRule="auto"/>
          </w:pPr>
        </w:pPrChange>
      </w:pPr>
    </w:p>
    <w:p w14:paraId="6DA60CE6" w14:textId="351942C8" w:rsidR="009F5BE1" w:rsidRPr="00EC1448" w:rsidRDefault="009F5BE1" w:rsidP="009F5BE1">
      <w:pPr>
        <w:pStyle w:val="ListParagraph"/>
        <w:numPr>
          <w:ilvl w:val="0"/>
          <w:numId w:val="19"/>
        </w:numPr>
        <w:spacing w:line="240" w:lineRule="auto"/>
        <w:rPr>
          <w:ins w:id="1265" w:author="NIKHIL" w:date="2024-01-12T22:49:00Z"/>
          <w:rFonts w:cstheme="minorHAnsi"/>
          <w:color w:val="000000" w:themeColor="text1"/>
          <w:sz w:val="36"/>
          <w:szCs w:val="36"/>
        </w:rPr>
      </w:pPr>
      <w:ins w:id="1266" w:author="NIKHIL" w:date="2024-01-12T22:49:00Z">
        <w:r w:rsidRPr="009F5BE1">
          <w:rPr>
            <w:rFonts w:cstheme="minorHAnsi"/>
            <w:color w:val="00B0F0"/>
            <w:sz w:val="36"/>
            <w:szCs w:val="36"/>
            <w:rPrChange w:id="1267" w:author="NIKHIL" w:date="2024-01-12T22:50:00Z">
              <w:rPr>
                <w:rFonts w:cstheme="minorHAnsi"/>
                <w:color w:val="000000" w:themeColor="text1"/>
                <w:sz w:val="36"/>
                <w:szCs w:val="36"/>
              </w:rPr>
            </w:rPrChange>
          </w:rPr>
          <w:t xml:space="preserve">80% </w:t>
        </w:r>
        <w:r>
          <w:rPr>
            <w:rFonts w:cstheme="minorHAnsi"/>
            <w:color w:val="000000" w:themeColor="text1"/>
            <w:sz w:val="36"/>
            <w:szCs w:val="36"/>
          </w:rPr>
          <w:t xml:space="preserve">of Ex-employees </w:t>
        </w:r>
      </w:ins>
      <w:ins w:id="1268" w:author="NIKHIL" w:date="2024-01-24T11:22:00Z">
        <w:r w:rsidR="00CF32EC">
          <w:rPr>
            <w:rFonts w:cstheme="minorHAnsi"/>
            <w:color w:val="000000" w:themeColor="text1"/>
            <w:sz w:val="36"/>
            <w:szCs w:val="36"/>
          </w:rPr>
          <w:t>have</w:t>
        </w:r>
      </w:ins>
      <w:ins w:id="1269" w:author="NIKHIL" w:date="2024-01-12T22:49:00Z">
        <w:r>
          <w:rPr>
            <w:rFonts w:cstheme="minorHAnsi"/>
            <w:color w:val="000000" w:themeColor="text1"/>
            <w:sz w:val="36"/>
            <w:szCs w:val="36"/>
          </w:rPr>
          <w:t xml:space="preserve"> </w:t>
        </w:r>
        <w:r w:rsidRPr="009F5BE1">
          <w:rPr>
            <w:rFonts w:cstheme="minorHAnsi"/>
            <w:color w:val="00B0F0"/>
            <w:sz w:val="36"/>
            <w:szCs w:val="36"/>
            <w:rPrChange w:id="1270" w:author="NIKHIL" w:date="2024-01-12T22:50:00Z">
              <w:rPr>
                <w:rFonts w:cstheme="minorHAnsi"/>
                <w:color w:val="000000" w:themeColor="text1"/>
                <w:sz w:val="36"/>
                <w:szCs w:val="36"/>
              </w:rPr>
            </w:rPrChange>
          </w:rPr>
          <w:t xml:space="preserve">job </w:t>
        </w:r>
      </w:ins>
      <w:ins w:id="1271" w:author="NIKHIL" w:date="2024-01-12T22:50:00Z">
        <w:r w:rsidRPr="009F5BE1">
          <w:rPr>
            <w:rFonts w:cstheme="minorHAnsi"/>
            <w:color w:val="00B0F0"/>
            <w:sz w:val="36"/>
            <w:szCs w:val="36"/>
            <w:rPrChange w:id="1272" w:author="NIKHIL" w:date="2024-01-12T22:50:00Z">
              <w:rPr>
                <w:rFonts w:cstheme="minorHAnsi"/>
                <w:color w:val="000000" w:themeColor="text1"/>
                <w:sz w:val="36"/>
                <w:szCs w:val="36"/>
              </w:rPr>
            </w:rPrChange>
          </w:rPr>
          <w:t>level 1 or 2</w:t>
        </w:r>
        <w:r>
          <w:rPr>
            <w:rFonts w:cstheme="minorHAnsi"/>
            <w:color w:val="000000" w:themeColor="text1"/>
            <w:sz w:val="36"/>
            <w:szCs w:val="36"/>
          </w:rPr>
          <w:t>.</w:t>
        </w:r>
      </w:ins>
    </w:p>
    <w:p w14:paraId="5AD86A3E" w14:textId="2688EAD7" w:rsidR="003E6524" w:rsidDel="009F5BE1" w:rsidRDefault="003E6524" w:rsidP="00AA1883">
      <w:pPr>
        <w:rPr>
          <w:del w:id="1273" w:author="NIKHIL" w:date="2024-01-12T19:20:00Z"/>
        </w:rPr>
      </w:pPr>
      <w:del w:id="1274" w:author="NIKHIL" w:date="2024-01-12T19:20:00Z">
        <w:r w:rsidRPr="00AA1883" w:rsidDel="00F35829">
          <w:delText xml:space="preserve">Customer crowd is highest on Friday &amp; </w:delText>
        </w:r>
        <w:r w:rsidR="00402D97" w:rsidRPr="00AA1883" w:rsidDel="00F35829">
          <w:delText xml:space="preserve">and </w:delText>
        </w:r>
        <w:r w:rsidRPr="00AA1883" w:rsidDel="00F35829">
          <w:delText>Saturday, that is on pre-weekend days.</w:delText>
        </w:r>
      </w:del>
    </w:p>
    <w:p w14:paraId="613A36D2" w14:textId="77777777" w:rsidR="009F5BE1" w:rsidRDefault="009F5BE1" w:rsidP="00AA1883">
      <w:pPr>
        <w:rPr>
          <w:ins w:id="1275" w:author="NIKHIL" w:date="2024-01-12T22:47:00Z"/>
        </w:rPr>
      </w:pPr>
    </w:p>
    <w:p w14:paraId="299F0B84" w14:textId="77777777" w:rsidR="009F5BE1" w:rsidRDefault="009F5BE1" w:rsidP="00AA1883">
      <w:pPr>
        <w:rPr>
          <w:ins w:id="1276" w:author="NIKHIL" w:date="2024-01-12T22:47:00Z"/>
        </w:rPr>
      </w:pPr>
    </w:p>
    <w:p w14:paraId="176F7106" w14:textId="77777777" w:rsidR="009F5BE1" w:rsidRDefault="009F5BE1" w:rsidP="00AA1883">
      <w:pPr>
        <w:rPr>
          <w:ins w:id="1277" w:author="NIKHIL" w:date="2024-01-12T22:47:00Z"/>
        </w:rPr>
      </w:pPr>
    </w:p>
    <w:p w14:paraId="6EDBF6A9" w14:textId="77777777" w:rsidR="009F5BE1" w:rsidRDefault="009F5BE1" w:rsidP="00AA1883">
      <w:pPr>
        <w:rPr>
          <w:ins w:id="1278" w:author="NIKHIL" w:date="2024-01-12T22:47:00Z"/>
        </w:rPr>
      </w:pPr>
    </w:p>
    <w:p w14:paraId="7F5FA1D3" w14:textId="46B4705D" w:rsidR="003E6524" w:rsidRPr="00560202" w:rsidDel="00F35829" w:rsidRDefault="009F5BE1">
      <w:pPr>
        <w:jc w:val="center"/>
        <w:rPr>
          <w:del w:id="1279" w:author="NIKHIL" w:date="2024-01-12T19:20:00Z"/>
          <w:sz w:val="36"/>
          <w:szCs w:val="36"/>
          <w:rPrChange w:id="1280" w:author="NIKHIL" w:date="2024-01-21T12:16:00Z">
            <w:rPr>
              <w:del w:id="1281" w:author="NIKHIL" w:date="2024-01-12T19:20:00Z"/>
              <w:b/>
              <w:bCs/>
              <w:color w:val="FFC000"/>
            </w:rPr>
          </w:rPrChange>
        </w:rPr>
        <w:pPrChange w:id="1282" w:author="NIKHIL" w:date="2024-01-21T12:16:00Z">
          <w:pPr>
            <w:pStyle w:val="ListParagraph"/>
            <w:spacing w:line="240" w:lineRule="auto"/>
            <w:ind w:left="1440"/>
          </w:pPr>
        </w:pPrChange>
      </w:pPr>
      <w:ins w:id="1283" w:author="NIKHIL" w:date="2024-01-12T22:47:00Z">
        <w:r w:rsidRPr="009F5BE1">
          <w:rPr>
            <w:sz w:val="36"/>
            <w:szCs w:val="36"/>
            <w:rPrChange w:id="1284" w:author="NIKHIL" w:date="2024-01-12T22:47:00Z">
              <w:rPr/>
            </w:rPrChange>
          </w:rPr>
          <w:t>-----------------</w:t>
        </w:r>
        <w:r>
          <w:rPr>
            <w:sz w:val="36"/>
            <w:szCs w:val="36"/>
          </w:rPr>
          <w:t>---------------------------------------------------</w:t>
        </w:r>
      </w:ins>
      <w:del w:id="1285" w:author="NIKHIL" w:date="2024-01-12T19:20:00Z">
        <w:r w:rsidR="003E6524" w:rsidRPr="00BE217E" w:rsidDel="00F35829">
          <w:rPr>
            <w:b/>
            <w:bCs/>
            <w:color w:val="FFC000"/>
          </w:rPr>
          <w:delText>#Recommendation –</w:delText>
        </w:r>
      </w:del>
    </w:p>
    <w:p w14:paraId="37368B98" w14:textId="458FA8C4" w:rsidR="003E6524" w:rsidRPr="00BE217E" w:rsidDel="00F35829" w:rsidRDefault="003E6524">
      <w:pPr>
        <w:jc w:val="center"/>
        <w:rPr>
          <w:del w:id="1286" w:author="NIKHIL" w:date="2024-01-12T19:20:00Z"/>
          <w:b/>
          <w:bCs/>
          <w:color w:val="FFC000"/>
        </w:rPr>
        <w:pPrChange w:id="1287" w:author="NIKHIL" w:date="2024-01-21T12:16:00Z">
          <w:pPr>
            <w:pStyle w:val="ListParagraph"/>
            <w:spacing w:line="240" w:lineRule="auto"/>
            <w:ind w:left="1440"/>
          </w:pPr>
        </w:pPrChange>
      </w:pPr>
      <w:del w:id="1288" w:author="NIKHIL" w:date="2024-01-12T19:20:00Z">
        <w:r w:rsidRPr="00BE217E" w:rsidDel="00F35829">
          <w:rPr>
            <w:b/>
            <w:bCs/>
            <w:color w:val="FFC000"/>
          </w:rPr>
          <w:delText xml:space="preserve">There is a potential to generate sales on Weekdays, that is from Monday to Thursday, by implementing </w:delText>
        </w:r>
        <w:r w:rsidR="00665162" w:rsidRPr="00BE217E" w:rsidDel="00F35829">
          <w:rPr>
            <w:b/>
            <w:bCs/>
            <w:color w:val="FFC000"/>
          </w:rPr>
          <w:delText>new strategies like special discounts, exciting combo packs, free home delivery, etc.</w:delText>
        </w:r>
      </w:del>
    </w:p>
    <w:p w14:paraId="36978938" w14:textId="334A40AB" w:rsidR="00665162" w:rsidRPr="00665162" w:rsidDel="00F35829" w:rsidRDefault="00665162">
      <w:pPr>
        <w:jc w:val="center"/>
        <w:rPr>
          <w:del w:id="1289" w:author="NIKHIL" w:date="2024-01-12T19:20:00Z"/>
          <w:b/>
          <w:bCs/>
        </w:rPr>
        <w:pPrChange w:id="1290" w:author="NIKHIL" w:date="2024-01-21T12:16:00Z">
          <w:pPr>
            <w:pStyle w:val="ListParagraph"/>
            <w:spacing w:line="240" w:lineRule="auto"/>
            <w:ind w:left="1440"/>
          </w:pPr>
        </w:pPrChange>
      </w:pPr>
    </w:p>
    <w:p w14:paraId="00970494" w14:textId="09339C2A" w:rsidR="003E6524" w:rsidDel="00F35829" w:rsidRDefault="00665162">
      <w:pPr>
        <w:jc w:val="center"/>
        <w:rPr>
          <w:del w:id="1291" w:author="NIKHIL" w:date="2024-01-12T19:20:00Z"/>
        </w:rPr>
        <w:pPrChange w:id="1292" w:author="NIKHIL" w:date="2024-01-21T12:16:00Z">
          <w:pPr>
            <w:pStyle w:val="ListParagraph"/>
            <w:numPr>
              <w:numId w:val="19"/>
            </w:numPr>
            <w:spacing w:line="240" w:lineRule="auto"/>
            <w:ind w:hanging="360"/>
          </w:pPr>
        </w:pPrChange>
      </w:pPr>
      <w:del w:id="1293" w:author="NIKHIL" w:date="2024-01-12T19:20:00Z">
        <w:r w:rsidRPr="00BE217E" w:rsidDel="00F35829">
          <w:rPr>
            <w:color w:val="00B0F0"/>
          </w:rPr>
          <w:delText xml:space="preserve">Highest orders </w:delText>
        </w:r>
        <w:r w:rsidDel="00F35829">
          <w:delText xml:space="preserve">are placed between </w:delText>
        </w:r>
        <w:r w:rsidR="00402D97" w:rsidDel="00F35829">
          <w:rPr>
            <w:color w:val="00B050"/>
          </w:rPr>
          <w:delText>12 pm</w:delText>
        </w:r>
        <w:r w:rsidRPr="00BE217E" w:rsidDel="00F35829">
          <w:rPr>
            <w:color w:val="00B050"/>
          </w:rPr>
          <w:delText xml:space="preserve"> to </w:delText>
        </w:r>
        <w:r w:rsidR="00402D97" w:rsidDel="00F35829">
          <w:rPr>
            <w:color w:val="00B050"/>
          </w:rPr>
          <w:delText>1 pm</w:delText>
        </w:r>
        <w:r w:rsidRPr="00BE217E" w:rsidDel="00F35829">
          <w:rPr>
            <w:color w:val="00B050"/>
          </w:rPr>
          <w:delText xml:space="preserve"> </w:delText>
        </w:r>
        <w:r w:rsidDel="00F35829">
          <w:delText xml:space="preserve">time, and from </w:delText>
        </w:r>
        <w:r w:rsidR="00402D97" w:rsidDel="00F35829">
          <w:rPr>
            <w:color w:val="00B050"/>
          </w:rPr>
          <w:delText>4 pm</w:delText>
        </w:r>
        <w:r w:rsidRPr="00BE217E" w:rsidDel="00F35829">
          <w:rPr>
            <w:color w:val="00B050"/>
          </w:rPr>
          <w:delText xml:space="preserve"> to </w:delText>
        </w:r>
        <w:r w:rsidR="00402D97" w:rsidDel="00F35829">
          <w:rPr>
            <w:color w:val="00B050"/>
          </w:rPr>
          <w:delText>8 pm</w:delText>
        </w:r>
        <w:r w:rsidRPr="00BE217E" w:rsidDel="00F35829">
          <w:rPr>
            <w:color w:val="00B050"/>
          </w:rPr>
          <w:delText xml:space="preserve"> </w:delText>
        </w:r>
        <w:r w:rsidDel="00F35829">
          <w:delText>times.</w:delText>
        </w:r>
      </w:del>
    </w:p>
    <w:p w14:paraId="3A0D0E8E" w14:textId="1BFAAAA9" w:rsidR="00665162" w:rsidDel="00F35829" w:rsidRDefault="00665162">
      <w:pPr>
        <w:jc w:val="center"/>
        <w:rPr>
          <w:del w:id="1294" w:author="NIKHIL" w:date="2024-01-12T19:20:00Z"/>
        </w:rPr>
        <w:pPrChange w:id="1295" w:author="NIKHIL" w:date="2024-01-21T12:16:00Z">
          <w:pPr>
            <w:pStyle w:val="ListParagraph"/>
            <w:spacing w:line="240" w:lineRule="auto"/>
          </w:pPr>
        </w:pPrChange>
      </w:pPr>
    </w:p>
    <w:p w14:paraId="47AA5E18" w14:textId="190056BC" w:rsidR="00665162" w:rsidDel="00F35829" w:rsidRDefault="00665162">
      <w:pPr>
        <w:jc w:val="center"/>
        <w:rPr>
          <w:del w:id="1296" w:author="NIKHIL" w:date="2024-01-12T19:20:00Z"/>
        </w:rPr>
        <w:pPrChange w:id="1297" w:author="NIKHIL" w:date="2024-01-21T12:16:00Z">
          <w:pPr>
            <w:pStyle w:val="ListParagraph"/>
            <w:numPr>
              <w:numId w:val="19"/>
            </w:numPr>
            <w:spacing w:line="240" w:lineRule="auto"/>
            <w:ind w:hanging="360"/>
          </w:pPr>
        </w:pPrChange>
      </w:pPr>
      <w:del w:id="1298" w:author="NIKHIL" w:date="2024-01-12T19:20:00Z">
        <w:r w:rsidRPr="00BE217E" w:rsidDel="00F35829">
          <w:rPr>
            <w:color w:val="00B0F0"/>
          </w:rPr>
          <w:delText xml:space="preserve">All categories </w:delText>
        </w:r>
        <w:r w:rsidDel="00F35829">
          <w:delText xml:space="preserve">of Pizzas are almost </w:delText>
        </w:r>
        <w:r w:rsidRPr="00BE217E" w:rsidDel="00F35829">
          <w:rPr>
            <w:color w:val="00B0F0"/>
          </w:rPr>
          <w:delText>equally popular</w:delText>
        </w:r>
        <w:r w:rsidDel="00F35829">
          <w:delText xml:space="preserve">, </w:delText>
        </w:r>
        <w:r w:rsidRPr="00BE217E" w:rsidDel="00F35829">
          <w:rPr>
            <w:color w:val="00B050"/>
          </w:rPr>
          <w:delText xml:space="preserve">but </w:delText>
        </w:r>
        <w:r w:rsidR="00402D97" w:rsidDel="00F35829">
          <w:rPr>
            <w:color w:val="00B050"/>
          </w:rPr>
          <w:delText xml:space="preserve">the </w:delText>
        </w:r>
        <w:r w:rsidRPr="00BE217E" w:rsidDel="00F35829">
          <w:rPr>
            <w:color w:val="00B050"/>
          </w:rPr>
          <w:delText xml:space="preserve">Classic </w:delText>
        </w:r>
        <w:r w:rsidR="00402D97" w:rsidDel="00F35829">
          <w:rPr>
            <w:color w:val="00B050"/>
          </w:rPr>
          <w:delText>and supreme</w:delText>
        </w:r>
        <w:r w:rsidDel="00F35829">
          <w:delText xml:space="preserve"> categories </w:delText>
        </w:r>
        <w:r w:rsidR="00402D97" w:rsidDel="00F35829">
          <w:delText xml:space="preserve">are </w:delText>
        </w:r>
        <w:r w:rsidDel="00F35829">
          <w:delText>quite more popular.</w:delText>
        </w:r>
      </w:del>
    </w:p>
    <w:p w14:paraId="56640305" w14:textId="3D0C2E7B" w:rsidR="00665162" w:rsidRPr="00665162" w:rsidDel="00F35829" w:rsidRDefault="00665162">
      <w:pPr>
        <w:jc w:val="center"/>
        <w:rPr>
          <w:del w:id="1299" w:author="NIKHIL" w:date="2024-01-12T19:20:00Z"/>
        </w:rPr>
        <w:pPrChange w:id="1300" w:author="NIKHIL" w:date="2024-01-21T12:16:00Z">
          <w:pPr>
            <w:pStyle w:val="ListParagraph"/>
          </w:pPr>
        </w:pPrChange>
      </w:pPr>
    </w:p>
    <w:p w14:paraId="2295582A" w14:textId="01FB9B78" w:rsidR="00665162" w:rsidDel="00F35829" w:rsidRDefault="00665162">
      <w:pPr>
        <w:jc w:val="center"/>
        <w:rPr>
          <w:del w:id="1301" w:author="NIKHIL" w:date="2024-01-12T19:20:00Z"/>
        </w:rPr>
        <w:pPrChange w:id="1302" w:author="NIKHIL" w:date="2024-01-21T12:16:00Z">
          <w:pPr>
            <w:pStyle w:val="ListParagraph"/>
            <w:numPr>
              <w:numId w:val="19"/>
            </w:numPr>
            <w:spacing w:line="240" w:lineRule="auto"/>
            <w:ind w:hanging="360"/>
          </w:pPr>
        </w:pPrChange>
      </w:pPr>
      <w:del w:id="1303" w:author="NIKHIL" w:date="2024-01-12T19:20:00Z">
        <w:r w:rsidDel="00F35829">
          <w:delText xml:space="preserve">People prefer to buy </w:delText>
        </w:r>
        <w:r w:rsidR="002F06D7" w:rsidRPr="00BE217E" w:rsidDel="00F35829">
          <w:rPr>
            <w:color w:val="00B050"/>
          </w:rPr>
          <w:delText>L</w:delText>
        </w:r>
        <w:r w:rsidRPr="00BE217E" w:rsidDel="00F35829">
          <w:rPr>
            <w:color w:val="00B050"/>
          </w:rPr>
          <w:delText xml:space="preserve">arge size </w:delText>
        </w:r>
        <w:r w:rsidDel="00F35829">
          <w:delText>Pizzas</w:delText>
        </w:r>
        <w:r w:rsidR="002F06D7" w:rsidDel="00F35829">
          <w:delText xml:space="preserve"> (</w:delText>
        </w:r>
        <w:r w:rsidR="002F06D7" w:rsidRPr="00BE217E" w:rsidDel="00F35829">
          <w:rPr>
            <w:color w:val="00B050"/>
          </w:rPr>
          <w:delText xml:space="preserve">50% </w:delText>
        </w:r>
        <w:r w:rsidR="002F06D7" w:rsidDel="00F35829">
          <w:delText xml:space="preserve">approx.), than Medium </w:delText>
        </w:r>
        <w:r w:rsidR="00402D97" w:rsidDel="00F35829">
          <w:delText>and small</w:delText>
        </w:r>
        <w:r w:rsidR="002F06D7" w:rsidDel="00F35829">
          <w:delText xml:space="preserve"> size pizzas. X-Large &amp; </w:delText>
        </w:r>
        <w:r w:rsidR="00736A66" w:rsidDel="00F35829">
          <w:delText xml:space="preserve">and </w:delText>
        </w:r>
        <w:r w:rsidR="002F06D7" w:rsidDel="00F35829">
          <w:delText xml:space="preserve">XX-Large Pizzas are </w:delText>
        </w:r>
        <w:r w:rsidR="00402D97" w:rsidDel="00F35829">
          <w:delText xml:space="preserve">the </w:delText>
        </w:r>
        <w:r w:rsidR="002F06D7" w:rsidDel="00F35829">
          <w:delText xml:space="preserve">least ordered </w:delText>
        </w:r>
        <w:r w:rsidR="00E84919" w:rsidDel="00F35829">
          <w:delText>ones</w:delText>
        </w:r>
        <w:r w:rsidR="002F06D7" w:rsidDel="00F35829">
          <w:delText>.</w:delText>
        </w:r>
      </w:del>
    </w:p>
    <w:p w14:paraId="7EB9492E" w14:textId="2C88081D" w:rsidR="002F06D7" w:rsidRPr="002F06D7" w:rsidDel="00F35829" w:rsidRDefault="002F06D7">
      <w:pPr>
        <w:jc w:val="center"/>
        <w:rPr>
          <w:del w:id="1304" w:author="NIKHIL" w:date="2024-01-12T19:20:00Z"/>
        </w:rPr>
        <w:pPrChange w:id="1305" w:author="NIKHIL" w:date="2024-01-21T12:16:00Z">
          <w:pPr>
            <w:pStyle w:val="ListParagraph"/>
          </w:pPr>
        </w:pPrChange>
      </w:pPr>
    </w:p>
    <w:p w14:paraId="6251FF3A" w14:textId="5577D75C" w:rsidR="002F06D7" w:rsidRPr="00BE217E" w:rsidDel="00F35829" w:rsidRDefault="002F06D7">
      <w:pPr>
        <w:jc w:val="center"/>
        <w:rPr>
          <w:del w:id="1306" w:author="NIKHIL" w:date="2024-01-12T19:20:00Z"/>
          <w:b/>
          <w:bCs/>
          <w:color w:val="FFC000"/>
        </w:rPr>
        <w:pPrChange w:id="1307" w:author="NIKHIL" w:date="2024-01-21T12:16:00Z">
          <w:pPr>
            <w:pStyle w:val="ListParagraph"/>
            <w:spacing w:line="240" w:lineRule="auto"/>
            <w:ind w:left="1440"/>
          </w:pPr>
        </w:pPrChange>
      </w:pPr>
      <w:del w:id="1308" w:author="NIKHIL" w:date="2024-01-12T19:20:00Z">
        <w:r w:rsidRPr="00BE217E" w:rsidDel="00F35829">
          <w:rPr>
            <w:b/>
            <w:bCs/>
            <w:color w:val="FFC000"/>
          </w:rPr>
          <w:delText># Recommendation:</w:delText>
        </w:r>
      </w:del>
    </w:p>
    <w:p w14:paraId="3144BD52" w14:textId="22205C09" w:rsidR="002F06D7" w:rsidRPr="00BE217E" w:rsidDel="00F35829" w:rsidRDefault="002F06D7">
      <w:pPr>
        <w:jc w:val="center"/>
        <w:rPr>
          <w:del w:id="1309" w:author="NIKHIL" w:date="2024-01-12T19:20:00Z"/>
          <w:b/>
          <w:bCs/>
          <w:color w:val="FFC000"/>
        </w:rPr>
        <w:pPrChange w:id="1310" w:author="NIKHIL" w:date="2024-01-21T12:16:00Z">
          <w:pPr>
            <w:pStyle w:val="ListParagraph"/>
            <w:spacing w:line="240" w:lineRule="auto"/>
            <w:ind w:left="1440"/>
          </w:pPr>
        </w:pPrChange>
      </w:pPr>
      <w:del w:id="1311" w:author="NIKHIL" w:date="2024-01-12T19:20:00Z">
        <w:r w:rsidRPr="00BE217E" w:rsidDel="00F35829">
          <w:rPr>
            <w:b/>
            <w:bCs/>
            <w:color w:val="FFC000"/>
          </w:rPr>
          <w:delText xml:space="preserve">If we increase </w:delText>
        </w:r>
        <w:r w:rsidR="00402D97" w:rsidDel="00F35829">
          <w:rPr>
            <w:b/>
            <w:bCs/>
            <w:color w:val="FFC000"/>
          </w:rPr>
          <w:delText xml:space="preserve">the </w:delText>
        </w:r>
        <w:r w:rsidRPr="00BE217E" w:rsidDel="00F35829">
          <w:rPr>
            <w:b/>
            <w:bCs/>
            <w:color w:val="FFC000"/>
          </w:rPr>
          <w:delText xml:space="preserve">price of </w:delText>
        </w:r>
        <w:r w:rsidR="00402D97" w:rsidDel="00F35829">
          <w:rPr>
            <w:b/>
            <w:bCs/>
            <w:color w:val="FFC000"/>
          </w:rPr>
          <w:delText>large-size pizzas</w:delText>
        </w:r>
        <w:r w:rsidRPr="00BE217E" w:rsidDel="00F35829">
          <w:rPr>
            <w:b/>
            <w:bCs/>
            <w:color w:val="FFC000"/>
          </w:rPr>
          <w:delText xml:space="preserve"> (around 20% to 30%), overall Revenue will automatically grow (by 10% to 15%).</w:delText>
        </w:r>
      </w:del>
    </w:p>
    <w:p w14:paraId="54B5E477" w14:textId="7AC03BE6" w:rsidR="002F06D7" w:rsidRPr="00BE217E" w:rsidDel="00F35829" w:rsidRDefault="002F06D7">
      <w:pPr>
        <w:jc w:val="center"/>
        <w:rPr>
          <w:del w:id="1312" w:author="NIKHIL" w:date="2024-01-12T19:20:00Z"/>
          <w:b/>
          <w:bCs/>
          <w:color w:val="FFC000"/>
        </w:rPr>
        <w:pPrChange w:id="1313" w:author="NIKHIL" w:date="2024-01-21T12:16:00Z">
          <w:pPr>
            <w:pStyle w:val="ListParagraph"/>
            <w:spacing w:line="240" w:lineRule="auto"/>
            <w:ind w:left="1440"/>
          </w:pPr>
        </w:pPrChange>
      </w:pPr>
      <w:del w:id="1314" w:author="NIKHIL" w:date="2024-01-12T19:20:00Z">
        <w:r w:rsidRPr="00BE217E" w:rsidDel="00F35829">
          <w:rPr>
            <w:b/>
            <w:bCs/>
            <w:color w:val="FFC000"/>
          </w:rPr>
          <w:delText xml:space="preserve">So, manipulating the price range of </w:delText>
        </w:r>
        <w:r w:rsidR="00D14BB2" w:rsidDel="00F35829">
          <w:rPr>
            <w:b/>
            <w:bCs/>
            <w:color w:val="FFC000"/>
          </w:rPr>
          <w:delText>Large-size</w:delText>
        </w:r>
        <w:r w:rsidRPr="00BE217E" w:rsidDel="00F35829">
          <w:rPr>
            <w:b/>
            <w:bCs/>
            <w:color w:val="FFC000"/>
          </w:rPr>
          <w:delText xml:space="preserve"> Pizzas would be efficient to increase profits.</w:delText>
        </w:r>
      </w:del>
    </w:p>
    <w:p w14:paraId="42F49386" w14:textId="3BC6E482" w:rsidR="002F06D7" w:rsidRPr="00665162" w:rsidDel="00F35829" w:rsidRDefault="002F06D7">
      <w:pPr>
        <w:jc w:val="center"/>
        <w:rPr>
          <w:del w:id="1315" w:author="NIKHIL" w:date="2024-01-12T19:20:00Z"/>
        </w:rPr>
        <w:pPrChange w:id="1316" w:author="NIKHIL" w:date="2024-01-21T12:16:00Z">
          <w:pPr>
            <w:pStyle w:val="ListParagraph"/>
            <w:spacing w:line="240" w:lineRule="auto"/>
            <w:ind w:left="1440"/>
          </w:pPr>
        </w:pPrChange>
      </w:pPr>
    </w:p>
    <w:p w14:paraId="038945A3" w14:textId="3A925133" w:rsidR="00D51359" w:rsidDel="00F35829" w:rsidRDefault="00D14BB4">
      <w:pPr>
        <w:jc w:val="center"/>
        <w:rPr>
          <w:del w:id="1317" w:author="NIKHIL" w:date="2024-01-12T19:20:00Z"/>
        </w:rPr>
        <w:pPrChange w:id="1318" w:author="NIKHIL" w:date="2024-01-21T12:16:00Z">
          <w:pPr>
            <w:pStyle w:val="ListParagraph"/>
            <w:numPr>
              <w:numId w:val="19"/>
            </w:numPr>
            <w:spacing w:line="240" w:lineRule="auto"/>
            <w:ind w:hanging="360"/>
          </w:pPr>
        </w:pPrChange>
      </w:pPr>
      <w:del w:id="1319" w:author="NIKHIL" w:date="2024-01-12T19:20:00Z">
        <w:r w:rsidRPr="00BE217E" w:rsidDel="00F35829">
          <w:rPr>
            <w:color w:val="00B0F0"/>
          </w:rPr>
          <w:delText xml:space="preserve">Top 5 Pizzas </w:delText>
        </w:r>
        <w:r w:rsidDel="00F35829">
          <w:delText>by the quantity sold are-</w:delText>
        </w:r>
      </w:del>
    </w:p>
    <w:p w14:paraId="52518D5E" w14:textId="6A770EC8" w:rsidR="00D14BB4" w:rsidDel="00F35829" w:rsidRDefault="00D14BB4">
      <w:pPr>
        <w:jc w:val="center"/>
        <w:rPr>
          <w:del w:id="1320" w:author="NIKHIL" w:date="2024-01-12T19:20:00Z"/>
        </w:rPr>
        <w:pPrChange w:id="1321" w:author="NIKHIL" w:date="2024-01-21T12:16:00Z">
          <w:pPr>
            <w:pStyle w:val="ListParagraph"/>
            <w:numPr>
              <w:numId w:val="21"/>
            </w:numPr>
            <w:spacing w:line="240" w:lineRule="auto"/>
            <w:ind w:left="1800" w:hanging="360"/>
          </w:pPr>
        </w:pPrChange>
      </w:pPr>
      <w:del w:id="1322" w:author="NIKHIL" w:date="2024-01-12T19:20:00Z">
        <w:r w:rsidRPr="00D14BB4" w:rsidDel="00F35829">
          <w:delText>The Classic Deluxe Pizza</w:delText>
        </w:r>
      </w:del>
    </w:p>
    <w:p w14:paraId="6B92EB66" w14:textId="00745380" w:rsidR="00D14BB4" w:rsidDel="00F35829" w:rsidRDefault="00D14BB4">
      <w:pPr>
        <w:jc w:val="center"/>
        <w:rPr>
          <w:del w:id="1323" w:author="NIKHIL" w:date="2024-01-12T19:20:00Z"/>
        </w:rPr>
        <w:pPrChange w:id="1324" w:author="NIKHIL" w:date="2024-01-21T12:16:00Z">
          <w:pPr>
            <w:pStyle w:val="ListParagraph"/>
            <w:numPr>
              <w:numId w:val="21"/>
            </w:numPr>
            <w:spacing w:line="240" w:lineRule="auto"/>
            <w:ind w:left="1800" w:hanging="360"/>
          </w:pPr>
        </w:pPrChange>
      </w:pPr>
      <w:del w:id="1325" w:author="NIKHIL" w:date="2024-01-12T19:20:00Z">
        <w:r w:rsidRPr="00D14BB4" w:rsidDel="00F35829">
          <w:delText>The Barbecue Chicken Pizza</w:delText>
        </w:r>
      </w:del>
    </w:p>
    <w:p w14:paraId="63269B9E" w14:textId="598FDE97" w:rsidR="00D14BB4" w:rsidDel="00F35829" w:rsidRDefault="00D14BB4">
      <w:pPr>
        <w:jc w:val="center"/>
        <w:rPr>
          <w:del w:id="1326" w:author="NIKHIL" w:date="2024-01-12T19:20:00Z"/>
        </w:rPr>
        <w:pPrChange w:id="1327" w:author="NIKHIL" w:date="2024-01-21T12:16:00Z">
          <w:pPr>
            <w:pStyle w:val="ListParagraph"/>
            <w:numPr>
              <w:numId w:val="21"/>
            </w:numPr>
            <w:spacing w:line="240" w:lineRule="auto"/>
            <w:ind w:left="1800" w:hanging="360"/>
          </w:pPr>
        </w:pPrChange>
      </w:pPr>
      <w:del w:id="1328" w:author="NIKHIL" w:date="2024-01-12T19:20:00Z">
        <w:r w:rsidRPr="00D14BB4" w:rsidDel="00F35829">
          <w:delText>The Hawaiian Pizza</w:delText>
        </w:r>
      </w:del>
    </w:p>
    <w:p w14:paraId="08B7D7BA" w14:textId="65FDCE7E" w:rsidR="00D14BB4" w:rsidDel="00F35829" w:rsidRDefault="00D14BB4">
      <w:pPr>
        <w:jc w:val="center"/>
        <w:rPr>
          <w:del w:id="1329" w:author="NIKHIL" w:date="2024-01-12T19:20:00Z"/>
        </w:rPr>
        <w:pPrChange w:id="1330" w:author="NIKHIL" w:date="2024-01-21T12:16:00Z">
          <w:pPr>
            <w:pStyle w:val="ListParagraph"/>
            <w:numPr>
              <w:numId w:val="21"/>
            </w:numPr>
            <w:spacing w:line="240" w:lineRule="auto"/>
            <w:ind w:left="1800" w:hanging="360"/>
          </w:pPr>
        </w:pPrChange>
      </w:pPr>
      <w:del w:id="1331" w:author="NIKHIL" w:date="2024-01-12T19:20:00Z">
        <w:r w:rsidRPr="00D14BB4" w:rsidDel="00F35829">
          <w:delText>The Pepperoni Pizza</w:delText>
        </w:r>
      </w:del>
    </w:p>
    <w:p w14:paraId="136E5015" w14:textId="53260191" w:rsidR="00D14BB4" w:rsidDel="00F35829" w:rsidRDefault="00D14BB4">
      <w:pPr>
        <w:jc w:val="center"/>
        <w:rPr>
          <w:del w:id="1332" w:author="NIKHIL" w:date="2024-01-12T19:20:00Z"/>
        </w:rPr>
        <w:pPrChange w:id="1333" w:author="NIKHIL" w:date="2024-01-21T12:16:00Z">
          <w:pPr>
            <w:pStyle w:val="ListParagraph"/>
            <w:numPr>
              <w:numId w:val="21"/>
            </w:numPr>
            <w:spacing w:line="240" w:lineRule="auto"/>
            <w:ind w:left="1800" w:hanging="360"/>
          </w:pPr>
        </w:pPrChange>
      </w:pPr>
      <w:del w:id="1334" w:author="NIKHIL" w:date="2024-01-12T19:20:00Z">
        <w:r w:rsidRPr="00D14BB4" w:rsidDel="00F35829">
          <w:delText>The Thai Chicken Pizza</w:delText>
        </w:r>
      </w:del>
    </w:p>
    <w:p w14:paraId="7BAE5BF6" w14:textId="741706A4" w:rsidR="00D14BB4" w:rsidRPr="00D14BB4" w:rsidDel="00F35829" w:rsidRDefault="00D14BB4">
      <w:pPr>
        <w:jc w:val="center"/>
        <w:rPr>
          <w:del w:id="1335" w:author="NIKHIL" w:date="2024-01-12T19:20:00Z"/>
        </w:rPr>
        <w:pPrChange w:id="1336" w:author="NIKHIL" w:date="2024-01-21T12:16:00Z">
          <w:pPr>
            <w:spacing w:line="240" w:lineRule="auto"/>
          </w:pPr>
        </w:pPrChange>
      </w:pPr>
    </w:p>
    <w:p w14:paraId="7205BABF" w14:textId="2B3346AF" w:rsidR="004F47B6" w:rsidRPr="00BE217E" w:rsidDel="00F35829" w:rsidRDefault="00D14BB4">
      <w:pPr>
        <w:jc w:val="center"/>
        <w:rPr>
          <w:del w:id="1337" w:author="NIKHIL" w:date="2024-01-12T19:20:00Z"/>
          <w:b/>
          <w:bCs/>
          <w:color w:val="FFC000"/>
        </w:rPr>
        <w:pPrChange w:id="1338" w:author="NIKHIL" w:date="2024-01-21T12:16:00Z">
          <w:pPr>
            <w:spacing w:after="0" w:line="240" w:lineRule="auto"/>
            <w:ind w:left="1440"/>
          </w:pPr>
        </w:pPrChange>
      </w:pPr>
      <w:del w:id="1339" w:author="NIKHIL" w:date="2024-01-12T19:20:00Z">
        <w:r w:rsidRPr="00BE217E" w:rsidDel="00F35829">
          <w:rPr>
            <w:b/>
            <w:bCs/>
            <w:color w:val="FFC000"/>
          </w:rPr>
          <w:delText>#Recommendation:</w:delText>
        </w:r>
      </w:del>
    </w:p>
    <w:p w14:paraId="62767287" w14:textId="64BB89B1" w:rsidR="00D14BB4" w:rsidRPr="00BE217E" w:rsidDel="00F35829" w:rsidRDefault="00D14BB4">
      <w:pPr>
        <w:jc w:val="center"/>
        <w:rPr>
          <w:del w:id="1340" w:author="NIKHIL" w:date="2024-01-12T19:20:00Z"/>
          <w:b/>
          <w:bCs/>
          <w:color w:val="FFC000"/>
        </w:rPr>
        <w:pPrChange w:id="1341" w:author="NIKHIL" w:date="2024-01-21T12:16:00Z">
          <w:pPr>
            <w:spacing w:after="0" w:line="240" w:lineRule="auto"/>
            <w:ind w:left="1440"/>
          </w:pPr>
        </w:pPrChange>
      </w:pPr>
      <w:del w:id="1342" w:author="NIKHIL" w:date="2024-01-12T19:20:00Z">
        <w:r w:rsidRPr="00BE217E" w:rsidDel="00F35829">
          <w:rPr>
            <w:b/>
            <w:bCs/>
            <w:color w:val="FFC000"/>
          </w:rPr>
          <w:delText xml:space="preserve">There is a potential to increase Revenue by Price Manipulation over these top </w:delText>
        </w:r>
        <w:r w:rsidR="00ED7122" w:rsidDel="00F35829">
          <w:rPr>
            <w:b/>
            <w:bCs/>
            <w:color w:val="FFC000"/>
          </w:rPr>
          <w:delText xml:space="preserve">5 </w:delText>
        </w:r>
        <w:r w:rsidRPr="00BE217E" w:rsidDel="00F35829">
          <w:rPr>
            <w:b/>
            <w:bCs/>
            <w:color w:val="FFC000"/>
          </w:rPr>
          <w:delText>Pizzas.</w:delText>
        </w:r>
      </w:del>
    </w:p>
    <w:p w14:paraId="2C24758F" w14:textId="099E358E" w:rsidR="00D14BB4" w:rsidRPr="00D14BB4" w:rsidDel="00F35829" w:rsidRDefault="00D14BB4">
      <w:pPr>
        <w:jc w:val="center"/>
        <w:rPr>
          <w:del w:id="1343" w:author="NIKHIL" w:date="2024-01-12T19:20:00Z"/>
          <w:b/>
          <w:bCs/>
        </w:rPr>
        <w:pPrChange w:id="1344" w:author="NIKHIL" w:date="2024-01-21T12:16:00Z">
          <w:pPr>
            <w:spacing w:after="0" w:line="240" w:lineRule="auto"/>
            <w:ind w:left="720"/>
          </w:pPr>
        </w:pPrChange>
      </w:pPr>
    </w:p>
    <w:p w14:paraId="299CAE6B" w14:textId="39FE03D8" w:rsidR="004F47B6" w:rsidDel="00F35829" w:rsidRDefault="00D14BB4">
      <w:pPr>
        <w:jc w:val="center"/>
        <w:rPr>
          <w:del w:id="1345" w:author="NIKHIL" w:date="2024-01-12T19:20:00Z"/>
        </w:rPr>
        <w:pPrChange w:id="1346" w:author="NIKHIL" w:date="2024-01-21T12:16:00Z">
          <w:pPr>
            <w:pStyle w:val="ListParagraph"/>
            <w:numPr>
              <w:numId w:val="19"/>
            </w:numPr>
            <w:spacing w:line="240" w:lineRule="auto"/>
            <w:ind w:hanging="360"/>
          </w:pPr>
        </w:pPrChange>
      </w:pPr>
      <w:del w:id="1347" w:author="NIKHIL" w:date="2024-01-12T19:20:00Z">
        <w:r w:rsidRPr="00BE217E" w:rsidDel="00F35829">
          <w:rPr>
            <w:color w:val="00B0F0"/>
          </w:rPr>
          <w:delText xml:space="preserve">Bottom 5 Pizzas </w:delText>
        </w:r>
        <w:r w:rsidDel="00F35829">
          <w:delText xml:space="preserve">by </w:delText>
        </w:r>
        <w:r w:rsidR="007D0F40" w:rsidDel="00F35829">
          <w:delText xml:space="preserve">the </w:delText>
        </w:r>
        <w:r w:rsidDel="00F35829">
          <w:delText>quantity sold-</w:delText>
        </w:r>
      </w:del>
    </w:p>
    <w:p w14:paraId="66A0734D" w14:textId="7DC84384" w:rsidR="00D14BB4" w:rsidDel="00F35829" w:rsidRDefault="00D14BB4">
      <w:pPr>
        <w:jc w:val="center"/>
        <w:rPr>
          <w:del w:id="1348" w:author="NIKHIL" w:date="2024-01-12T19:20:00Z"/>
        </w:rPr>
        <w:pPrChange w:id="1349" w:author="NIKHIL" w:date="2024-01-21T12:16:00Z">
          <w:pPr>
            <w:pStyle w:val="ListParagraph"/>
            <w:numPr>
              <w:numId w:val="22"/>
            </w:numPr>
            <w:spacing w:line="240" w:lineRule="auto"/>
            <w:ind w:left="1800" w:hanging="360"/>
          </w:pPr>
        </w:pPrChange>
      </w:pPr>
      <w:del w:id="1350" w:author="NIKHIL" w:date="2024-01-12T19:20:00Z">
        <w:r w:rsidRPr="00D14BB4" w:rsidDel="00F35829">
          <w:delText>The Brie Carre Pizza</w:delText>
        </w:r>
      </w:del>
    </w:p>
    <w:p w14:paraId="46CD9F3E" w14:textId="6AF7C384" w:rsidR="00D14BB4" w:rsidDel="00F35829" w:rsidRDefault="00D14BB4">
      <w:pPr>
        <w:jc w:val="center"/>
        <w:rPr>
          <w:del w:id="1351" w:author="NIKHIL" w:date="2024-01-12T19:20:00Z"/>
        </w:rPr>
        <w:pPrChange w:id="1352" w:author="NIKHIL" w:date="2024-01-21T12:16:00Z">
          <w:pPr>
            <w:pStyle w:val="ListParagraph"/>
            <w:numPr>
              <w:numId w:val="22"/>
            </w:numPr>
            <w:spacing w:line="240" w:lineRule="auto"/>
            <w:ind w:left="1800" w:hanging="360"/>
          </w:pPr>
        </w:pPrChange>
      </w:pPr>
      <w:del w:id="1353" w:author="NIKHIL" w:date="2024-01-12T19:20:00Z">
        <w:r w:rsidRPr="00D14BB4" w:rsidDel="00F35829">
          <w:delText>The Calabrese Pizza</w:delText>
        </w:r>
      </w:del>
    </w:p>
    <w:p w14:paraId="377DDA6A" w14:textId="36E5C1F8" w:rsidR="00D14BB4" w:rsidDel="00F35829" w:rsidRDefault="00D14BB4">
      <w:pPr>
        <w:jc w:val="center"/>
        <w:rPr>
          <w:del w:id="1354" w:author="NIKHIL" w:date="2024-01-12T19:20:00Z"/>
        </w:rPr>
        <w:pPrChange w:id="1355" w:author="NIKHIL" w:date="2024-01-21T12:16:00Z">
          <w:pPr>
            <w:pStyle w:val="ListParagraph"/>
            <w:numPr>
              <w:numId w:val="22"/>
            </w:numPr>
            <w:spacing w:line="240" w:lineRule="auto"/>
            <w:ind w:left="1800" w:hanging="360"/>
          </w:pPr>
        </w:pPrChange>
      </w:pPr>
      <w:del w:id="1356" w:author="NIKHIL" w:date="2024-01-12T19:20:00Z">
        <w:r w:rsidRPr="00D14BB4" w:rsidDel="00F35829">
          <w:delText>The Mediterranean Pizza</w:delText>
        </w:r>
      </w:del>
    </w:p>
    <w:p w14:paraId="5DADC8F3" w14:textId="1EC10441" w:rsidR="00D14BB4" w:rsidDel="00F35829" w:rsidRDefault="00D14BB4">
      <w:pPr>
        <w:jc w:val="center"/>
        <w:rPr>
          <w:del w:id="1357" w:author="NIKHIL" w:date="2024-01-12T19:20:00Z"/>
        </w:rPr>
        <w:pPrChange w:id="1358" w:author="NIKHIL" w:date="2024-01-21T12:16:00Z">
          <w:pPr>
            <w:pStyle w:val="ListParagraph"/>
            <w:numPr>
              <w:numId w:val="22"/>
            </w:numPr>
            <w:spacing w:line="240" w:lineRule="auto"/>
            <w:ind w:left="1800" w:hanging="360"/>
          </w:pPr>
        </w:pPrChange>
      </w:pPr>
      <w:del w:id="1359" w:author="NIKHIL" w:date="2024-01-12T19:20:00Z">
        <w:r w:rsidRPr="00D14BB4" w:rsidDel="00F35829">
          <w:delText>The Soppressata Pizza</w:delText>
        </w:r>
      </w:del>
    </w:p>
    <w:p w14:paraId="0ADAC927" w14:textId="68A2D358" w:rsidR="00D14BB4" w:rsidDel="00F35829" w:rsidRDefault="00D14BB4">
      <w:pPr>
        <w:jc w:val="center"/>
        <w:rPr>
          <w:del w:id="1360" w:author="NIKHIL" w:date="2024-01-12T19:20:00Z"/>
        </w:rPr>
        <w:pPrChange w:id="1361" w:author="NIKHIL" w:date="2024-01-21T12:16:00Z">
          <w:pPr>
            <w:pStyle w:val="ListParagraph"/>
            <w:numPr>
              <w:numId w:val="22"/>
            </w:numPr>
            <w:spacing w:line="240" w:lineRule="auto"/>
            <w:ind w:left="1800" w:hanging="360"/>
          </w:pPr>
        </w:pPrChange>
      </w:pPr>
      <w:del w:id="1362" w:author="NIKHIL" w:date="2024-01-12T19:20:00Z">
        <w:r w:rsidRPr="00D14BB4" w:rsidDel="00F35829">
          <w:delText>The Spinach Supreme Pizza</w:delText>
        </w:r>
      </w:del>
    </w:p>
    <w:p w14:paraId="7D068758" w14:textId="4992C796" w:rsidR="00D14BB4" w:rsidDel="00F35829" w:rsidRDefault="00D14BB4">
      <w:pPr>
        <w:jc w:val="center"/>
        <w:rPr>
          <w:del w:id="1363" w:author="NIKHIL" w:date="2024-01-12T19:20:00Z"/>
        </w:rPr>
        <w:pPrChange w:id="1364" w:author="NIKHIL" w:date="2024-01-21T12:16:00Z">
          <w:pPr>
            <w:spacing w:line="240" w:lineRule="auto"/>
          </w:pPr>
        </w:pPrChange>
      </w:pPr>
    </w:p>
    <w:p w14:paraId="193CE8EB" w14:textId="4F98F12A" w:rsidR="00D14BB4" w:rsidRPr="00BE217E" w:rsidDel="00F35829" w:rsidRDefault="00D14BB4">
      <w:pPr>
        <w:jc w:val="center"/>
        <w:rPr>
          <w:del w:id="1365" w:author="NIKHIL" w:date="2024-01-12T19:20:00Z"/>
          <w:b/>
          <w:bCs/>
          <w:color w:val="FFC000"/>
        </w:rPr>
        <w:pPrChange w:id="1366" w:author="NIKHIL" w:date="2024-01-21T12:16:00Z">
          <w:pPr>
            <w:spacing w:after="0" w:line="240" w:lineRule="auto"/>
            <w:ind w:left="1440"/>
          </w:pPr>
        </w:pPrChange>
      </w:pPr>
      <w:del w:id="1367" w:author="NIKHIL" w:date="2024-01-12T19:20:00Z">
        <w:r w:rsidRPr="00BE217E" w:rsidDel="00F35829">
          <w:rPr>
            <w:b/>
            <w:bCs/>
            <w:color w:val="FFC000"/>
          </w:rPr>
          <w:delText>#Recommendation:</w:delText>
        </w:r>
      </w:del>
    </w:p>
    <w:p w14:paraId="5A2B239F" w14:textId="7E99B0DD" w:rsidR="004F47B6" w:rsidRPr="00F111B8" w:rsidDel="00F35829" w:rsidRDefault="00D14BB4">
      <w:pPr>
        <w:jc w:val="center"/>
        <w:rPr>
          <w:del w:id="1368" w:author="NIKHIL" w:date="2024-01-12T19:20:00Z"/>
          <w:b/>
          <w:bCs/>
          <w:color w:val="FFC000"/>
        </w:rPr>
        <w:pPrChange w:id="1369" w:author="NIKHIL" w:date="2024-01-21T12:16:00Z">
          <w:pPr>
            <w:spacing w:after="0" w:line="240" w:lineRule="auto"/>
            <w:ind w:left="1440"/>
          </w:pPr>
        </w:pPrChange>
      </w:pPr>
      <w:del w:id="1370" w:author="NIKHIL" w:date="2024-01-12T19:20:00Z">
        <w:r w:rsidRPr="00BE217E" w:rsidDel="00F35829">
          <w:rPr>
            <w:b/>
            <w:bCs/>
            <w:color w:val="FFC000"/>
          </w:rPr>
          <w:delText>Try to replace these items by introducing new varieties of pizzas.</w:delText>
        </w:r>
      </w:del>
    </w:p>
    <w:p w14:paraId="2C2A8A7D" w14:textId="0585D330" w:rsidR="004F47B6" w:rsidRPr="000F3030" w:rsidRDefault="004F47B6">
      <w:pPr>
        <w:jc w:val="center"/>
        <w:pPrChange w:id="1371" w:author="NIKHIL" w:date="2024-01-21T12:16:00Z">
          <w:pPr>
            <w:spacing w:line="240" w:lineRule="auto"/>
            <w:ind w:left="720"/>
          </w:pPr>
        </w:pPrChange>
      </w:pPr>
      <w:del w:id="1372" w:author="NIKHIL" w:date="2024-01-12T19:20:00Z">
        <w:r w:rsidDel="00F35829">
          <w:delText>----------------------------------------------------------------------------</w:delText>
        </w:r>
      </w:del>
    </w:p>
    <w:sectPr w:rsidR="004F47B6" w:rsidRPr="000F3030" w:rsidSect="00277F6E">
      <w:pgSz w:w="11906" w:h="16838"/>
      <w:pgMar w:top="1440" w:right="1080" w:bottom="1440" w:left="108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20FA233" w14:textId="77777777" w:rsidR="00277F6E" w:rsidRDefault="00277F6E" w:rsidP="00A57033">
      <w:pPr>
        <w:spacing w:after="0" w:line="240" w:lineRule="auto"/>
      </w:pPr>
      <w:r>
        <w:separator/>
      </w:r>
    </w:p>
  </w:endnote>
  <w:endnote w:type="continuationSeparator" w:id="0">
    <w:p w14:paraId="65E12022" w14:textId="77777777" w:rsidR="00277F6E" w:rsidRDefault="00277F6E" w:rsidP="00A5703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17653C0" w14:textId="77777777" w:rsidR="00277F6E" w:rsidRDefault="00277F6E" w:rsidP="00A57033">
      <w:pPr>
        <w:spacing w:after="0" w:line="240" w:lineRule="auto"/>
      </w:pPr>
      <w:r>
        <w:separator/>
      </w:r>
    </w:p>
  </w:footnote>
  <w:footnote w:type="continuationSeparator" w:id="0">
    <w:p w14:paraId="0A90A0FA" w14:textId="77777777" w:rsidR="00277F6E" w:rsidRDefault="00277F6E" w:rsidP="00A5703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724D3E"/>
    <w:multiLevelType w:val="hybridMultilevel"/>
    <w:tmpl w:val="3648D412"/>
    <w:lvl w:ilvl="0" w:tplc="FFFFFFFF">
      <w:start w:val="1"/>
      <w:numFmt w:val="lowerLetter"/>
      <w:lvlText w:val="%1."/>
      <w:lvlJc w:val="left"/>
      <w:pPr>
        <w:ind w:left="2160" w:hanging="360"/>
      </w:pPr>
    </w:lvl>
    <w:lvl w:ilvl="1" w:tplc="FFFFFFFF" w:tentative="1">
      <w:start w:val="1"/>
      <w:numFmt w:val="lowerLetter"/>
      <w:lvlText w:val="%2."/>
      <w:lvlJc w:val="left"/>
      <w:pPr>
        <w:ind w:left="2880" w:hanging="360"/>
      </w:pPr>
    </w:lvl>
    <w:lvl w:ilvl="2" w:tplc="FFFFFFFF" w:tentative="1">
      <w:start w:val="1"/>
      <w:numFmt w:val="lowerRoman"/>
      <w:lvlText w:val="%3."/>
      <w:lvlJc w:val="right"/>
      <w:pPr>
        <w:ind w:left="3600" w:hanging="180"/>
      </w:pPr>
    </w:lvl>
    <w:lvl w:ilvl="3" w:tplc="FFFFFFFF" w:tentative="1">
      <w:start w:val="1"/>
      <w:numFmt w:val="decimal"/>
      <w:lvlText w:val="%4."/>
      <w:lvlJc w:val="left"/>
      <w:pPr>
        <w:ind w:left="4320" w:hanging="360"/>
      </w:pPr>
    </w:lvl>
    <w:lvl w:ilvl="4" w:tplc="FFFFFFFF" w:tentative="1">
      <w:start w:val="1"/>
      <w:numFmt w:val="lowerLetter"/>
      <w:lvlText w:val="%5."/>
      <w:lvlJc w:val="left"/>
      <w:pPr>
        <w:ind w:left="5040" w:hanging="360"/>
      </w:pPr>
    </w:lvl>
    <w:lvl w:ilvl="5" w:tplc="FFFFFFFF" w:tentative="1">
      <w:start w:val="1"/>
      <w:numFmt w:val="lowerRoman"/>
      <w:lvlText w:val="%6."/>
      <w:lvlJc w:val="right"/>
      <w:pPr>
        <w:ind w:left="5760" w:hanging="180"/>
      </w:pPr>
    </w:lvl>
    <w:lvl w:ilvl="6" w:tplc="FFFFFFFF" w:tentative="1">
      <w:start w:val="1"/>
      <w:numFmt w:val="decimal"/>
      <w:lvlText w:val="%7."/>
      <w:lvlJc w:val="left"/>
      <w:pPr>
        <w:ind w:left="6480" w:hanging="360"/>
      </w:pPr>
    </w:lvl>
    <w:lvl w:ilvl="7" w:tplc="FFFFFFFF" w:tentative="1">
      <w:start w:val="1"/>
      <w:numFmt w:val="lowerLetter"/>
      <w:lvlText w:val="%8."/>
      <w:lvlJc w:val="left"/>
      <w:pPr>
        <w:ind w:left="7200" w:hanging="360"/>
      </w:pPr>
    </w:lvl>
    <w:lvl w:ilvl="8" w:tplc="FFFFFFFF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" w15:restartNumberingAfterBreak="0">
    <w:nsid w:val="03214A8E"/>
    <w:multiLevelType w:val="hybridMultilevel"/>
    <w:tmpl w:val="D3F03D58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5B77C3C"/>
    <w:multiLevelType w:val="hybridMultilevel"/>
    <w:tmpl w:val="B2DC5698"/>
    <w:lvl w:ilvl="0" w:tplc="D824996A">
      <w:start w:val="1"/>
      <w:numFmt w:val="lowerLetter"/>
      <w:lvlText w:val="%1."/>
      <w:lvlJc w:val="left"/>
      <w:pPr>
        <w:ind w:left="25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074D3530"/>
    <w:multiLevelType w:val="hybridMultilevel"/>
    <w:tmpl w:val="AF8C185C"/>
    <w:lvl w:ilvl="0" w:tplc="D824996A">
      <w:start w:val="1"/>
      <w:numFmt w:val="lowerLetter"/>
      <w:lvlText w:val="%1."/>
      <w:lvlJc w:val="left"/>
      <w:pPr>
        <w:ind w:left="180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2520" w:hanging="360"/>
      </w:pPr>
    </w:lvl>
    <w:lvl w:ilvl="2" w:tplc="4009001B" w:tentative="1">
      <w:start w:val="1"/>
      <w:numFmt w:val="lowerRoman"/>
      <w:lvlText w:val="%3."/>
      <w:lvlJc w:val="right"/>
      <w:pPr>
        <w:ind w:left="3240" w:hanging="180"/>
      </w:pPr>
    </w:lvl>
    <w:lvl w:ilvl="3" w:tplc="4009000F" w:tentative="1">
      <w:start w:val="1"/>
      <w:numFmt w:val="decimal"/>
      <w:lvlText w:val="%4."/>
      <w:lvlJc w:val="left"/>
      <w:pPr>
        <w:ind w:left="3960" w:hanging="360"/>
      </w:pPr>
    </w:lvl>
    <w:lvl w:ilvl="4" w:tplc="40090019" w:tentative="1">
      <w:start w:val="1"/>
      <w:numFmt w:val="lowerLetter"/>
      <w:lvlText w:val="%5."/>
      <w:lvlJc w:val="left"/>
      <w:pPr>
        <w:ind w:left="4680" w:hanging="360"/>
      </w:pPr>
    </w:lvl>
    <w:lvl w:ilvl="5" w:tplc="4009001B" w:tentative="1">
      <w:start w:val="1"/>
      <w:numFmt w:val="lowerRoman"/>
      <w:lvlText w:val="%6."/>
      <w:lvlJc w:val="right"/>
      <w:pPr>
        <w:ind w:left="5400" w:hanging="180"/>
      </w:pPr>
    </w:lvl>
    <w:lvl w:ilvl="6" w:tplc="4009000F" w:tentative="1">
      <w:start w:val="1"/>
      <w:numFmt w:val="decimal"/>
      <w:lvlText w:val="%7."/>
      <w:lvlJc w:val="left"/>
      <w:pPr>
        <w:ind w:left="6120" w:hanging="360"/>
      </w:pPr>
    </w:lvl>
    <w:lvl w:ilvl="7" w:tplc="40090019" w:tentative="1">
      <w:start w:val="1"/>
      <w:numFmt w:val="lowerLetter"/>
      <w:lvlText w:val="%8."/>
      <w:lvlJc w:val="left"/>
      <w:pPr>
        <w:ind w:left="6840" w:hanging="360"/>
      </w:pPr>
    </w:lvl>
    <w:lvl w:ilvl="8" w:tplc="40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4" w15:restartNumberingAfterBreak="0">
    <w:nsid w:val="0C0F5816"/>
    <w:multiLevelType w:val="hybridMultilevel"/>
    <w:tmpl w:val="1FA8BDEE"/>
    <w:lvl w:ilvl="0" w:tplc="40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5" w15:restartNumberingAfterBreak="0">
    <w:nsid w:val="0E797690"/>
    <w:multiLevelType w:val="hybridMultilevel"/>
    <w:tmpl w:val="EC1A24C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05657D4"/>
    <w:multiLevelType w:val="hybridMultilevel"/>
    <w:tmpl w:val="DEA4E72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24B6B41"/>
    <w:multiLevelType w:val="hybridMultilevel"/>
    <w:tmpl w:val="3648D412"/>
    <w:lvl w:ilvl="0" w:tplc="40090019">
      <w:start w:val="1"/>
      <w:numFmt w:val="lowerLetter"/>
      <w:lvlText w:val="%1."/>
      <w:lvlJc w:val="left"/>
      <w:pPr>
        <w:ind w:left="2160" w:hanging="360"/>
      </w:pPr>
    </w:lvl>
    <w:lvl w:ilvl="1" w:tplc="40090019" w:tentative="1">
      <w:start w:val="1"/>
      <w:numFmt w:val="lowerLetter"/>
      <w:lvlText w:val="%2."/>
      <w:lvlJc w:val="left"/>
      <w:pPr>
        <w:ind w:left="2880" w:hanging="360"/>
      </w:pPr>
    </w:lvl>
    <w:lvl w:ilvl="2" w:tplc="4009001B" w:tentative="1">
      <w:start w:val="1"/>
      <w:numFmt w:val="lowerRoman"/>
      <w:lvlText w:val="%3."/>
      <w:lvlJc w:val="right"/>
      <w:pPr>
        <w:ind w:left="3600" w:hanging="180"/>
      </w:pPr>
    </w:lvl>
    <w:lvl w:ilvl="3" w:tplc="4009000F" w:tentative="1">
      <w:start w:val="1"/>
      <w:numFmt w:val="decimal"/>
      <w:lvlText w:val="%4."/>
      <w:lvlJc w:val="left"/>
      <w:pPr>
        <w:ind w:left="4320" w:hanging="360"/>
      </w:pPr>
    </w:lvl>
    <w:lvl w:ilvl="4" w:tplc="40090019" w:tentative="1">
      <w:start w:val="1"/>
      <w:numFmt w:val="lowerLetter"/>
      <w:lvlText w:val="%5."/>
      <w:lvlJc w:val="left"/>
      <w:pPr>
        <w:ind w:left="5040" w:hanging="360"/>
      </w:pPr>
    </w:lvl>
    <w:lvl w:ilvl="5" w:tplc="4009001B" w:tentative="1">
      <w:start w:val="1"/>
      <w:numFmt w:val="lowerRoman"/>
      <w:lvlText w:val="%6."/>
      <w:lvlJc w:val="right"/>
      <w:pPr>
        <w:ind w:left="5760" w:hanging="180"/>
      </w:pPr>
    </w:lvl>
    <w:lvl w:ilvl="6" w:tplc="4009000F" w:tentative="1">
      <w:start w:val="1"/>
      <w:numFmt w:val="decimal"/>
      <w:lvlText w:val="%7."/>
      <w:lvlJc w:val="left"/>
      <w:pPr>
        <w:ind w:left="6480" w:hanging="360"/>
      </w:pPr>
    </w:lvl>
    <w:lvl w:ilvl="7" w:tplc="40090019" w:tentative="1">
      <w:start w:val="1"/>
      <w:numFmt w:val="lowerLetter"/>
      <w:lvlText w:val="%8."/>
      <w:lvlJc w:val="left"/>
      <w:pPr>
        <w:ind w:left="7200" w:hanging="360"/>
      </w:pPr>
    </w:lvl>
    <w:lvl w:ilvl="8" w:tplc="40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8" w15:restartNumberingAfterBreak="0">
    <w:nsid w:val="126F6ADD"/>
    <w:multiLevelType w:val="hybridMultilevel"/>
    <w:tmpl w:val="9C1E95D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6A57D01"/>
    <w:multiLevelType w:val="hybridMultilevel"/>
    <w:tmpl w:val="E952B056"/>
    <w:lvl w:ilvl="0" w:tplc="40090017">
      <w:start w:val="1"/>
      <w:numFmt w:val="lowerLetter"/>
      <w:lvlText w:val="%1)"/>
      <w:lvlJc w:val="left"/>
      <w:pPr>
        <w:ind w:left="1440" w:hanging="360"/>
      </w:p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0" w15:restartNumberingAfterBreak="0">
    <w:nsid w:val="1FF5263D"/>
    <w:multiLevelType w:val="hybridMultilevel"/>
    <w:tmpl w:val="3762F852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47265FE"/>
    <w:multiLevelType w:val="hybridMultilevel"/>
    <w:tmpl w:val="C9E04D0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6F526AB"/>
    <w:multiLevelType w:val="hybridMultilevel"/>
    <w:tmpl w:val="7EC006E8"/>
    <w:lvl w:ilvl="0" w:tplc="06DA4196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2520" w:hanging="360"/>
      </w:pPr>
    </w:lvl>
    <w:lvl w:ilvl="2" w:tplc="4009001B" w:tentative="1">
      <w:start w:val="1"/>
      <w:numFmt w:val="lowerRoman"/>
      <w:lvlText w:val="%3."/>
      <w:lvlJc w:val="right"/>
      <w:pPr>
        <w:ind w:left="3240" w:hanging="180"/>
      </w:pPr>
    </w:lvl>
    <w:lvl w:ilvl="3" w:tplc="4009000F" w:tentative="1">
      <w:start w:val="1"/>
      <w:numFmt w:val="decimal"/>
      <w:lvlText w:val="%4."/>
      <w:lvlJc w:val="left"/>
      <w:pPr>
        <w:ind w:left="3960" w:hanging="360"/>
      </w:pPr>
    </w:lvl>
    <w:lvl w:ilvl="4" w:tplc="40090019" w:tentative="1">
      <w:start w:val="1"/>
      <w:numFmt w:val="lowerLetter"/>
      <w:lvlText w:val="%5."/>
      <w:lvlJc w:val="left"/>
      <w:pPr>
        <w:ind w:left="4680" w:hanging="360"/>
      </w:pPr>
    </w:lvl>
    <w:lvl w:ilvl="5" w:tplc="4009001B" w:tentative="1">
      <w:start w:val="1"/>
      <w:numFmt w:val="lowerRoman"/>
      <w:lvlText w:val="%6."/>
      <w:lvlJc w:val="right"/>
      <w:pPr>
        <w:ind w:left="5400" w:hanging="180"/>
      </w:pPr>
    </w:lvl>
    <w:lvl w:ilvl="6" w:tplc="4009000F" w:tentative="1">
      <w:start w:val="1"/>
      <w:numFmt w:val="decimal"/>
      <w:lvlText w:val="%7."/>
      <w:lvlJc w:val="left"/>
      <w:pPr>
        <w:ind w:left="6120" w:hanging="360"/>
      </w:pPr>
    </w:lvl>
    <w:lvl w:ilvl="7" w:tplc="40090019" w:tentative="1">
      <w:start w:val="1"/>
      <w:numFmt w:val="lowerLetter"/>
      <w:lvlText w:val="%8."/>
      <w:lvlJc w:val="left"/>
      <w:pPr>
        <w:ind w:left="6840" w:hanging="360"/>
      </w:pPr>
    </w:lvl>
    <w:lvl w:ilvl="8" w:tplc="40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3" w15:restartNumberingAfterBreak="0">
    <w:nsid w:val="3A6857BD"/>
    <w:multiLevelType w:val="hybridMultilevel"/>
    <w:tmpl w:val="7B06F82E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F487337"/>
    <w:multiLevelType w:val="hybridMultilevel"/>
    <w:tmpl w:val="5494396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0996326"/>
    <w:multiLevelType w:val="hybridMultilevel"/>
    <w:tmpl w:val="C8A87BF2"/>
    <w:lvl w:ilvl="0" w:tplc="D824996A">
      <w:start w:val="1"/>
      <w:numFmt w:val="lowerLetter"/>
      <w:lvlText w:val="%1."/>
      <w:lvlJc w:val="left"/>
      <w:pPr>
        <w:ind w:left="396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3600" w:hanging="360"/>
      </w:pPr>
    </w:lvl>
    <w:lvl w:ilvl="2" w:tplc="4009001B" w:tentative="1">
      <w:start w:val="1"/>
      <w:numFmt w:val="lowerRoman"/>
      <w:lvlText w:val="%3."/>
      <w:lvlJc w:val="right"/>
      <w:pPr>
        <w:ind w:left="4320" w:hanging="180"/>
      </w:pPr>
    </w:lvl>
    <w:lvl w:ilvl="3" w:tplc="4009000F">
      <w:start w:val="1"/>
      <w:numFmt w:val="decimal"/>
      <w:lvlText w:val="%4."/>
      <w:lvlJc w:val="left"/>
      <w:pPr>
        <w:ind w:left="5040" w:hanging="360"/>
      </w:pPr>
    </w:lvl>
    <w:lvl w:ilvl="4" w:tplc="40090019" w:tentative="1">
      <w:start w:val="1"/>
      <w:numFmt w:val="lowerLetter"/>
      <w:lvlText w:val="%5."/>
      <w:lvlJc w:val="left"/>
      <w:pPr>
        <w:ind w:left="5760" w:hanging="360"/>
      </w:pPr>
    </w:lvl>
    <w:lvl w:ilvl="5" w:tplc="4009001B" w:tentative="1">
      <w:start w:val="1"/>
      <w:numFmt w:val="lowerRoman"/>
      <w:lvlText w:val="%6."/>
      <w:lvlJc w:val="right"/>
      <w:pPr>
        <w:ind w:left="6480" w:hanging="180"/>
      </w:pPr>
    </w:lvl>
    <w:lvl w:ilvl="6" w:tplc="4009000F" w:tentative="1">
      <w:start w:val="1"/>
      <w:numFmt w:val="decimal"/>
      <w:lvlText w:val="%7."/>
      <w:lvlJc w:val="left"/>
      <w:pPr>
        <w:ind w:left="7200" w:hanging="360"/>
      </w:pPr>
    </w:lvl>
    <w:lvl w:ilvl="7" w:tplc="40090019" w:tentative="1">
      <w:start w:val="1"/>
      <w:numFmt w:val="lowerLetter"/>
      <w:lvlText w:val="%8."/>
      <w:lvlJc w:val="left"/>
      <w:pPr>
        <w:ind w:left="7920" w:hanging="360"/>
      </w:pPr>
    </w:lvl>
    <w:lvl w:ilvl="8" w:tplc="4009001B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16" w15:restartNumberingAfterBreak="0">
    <w:nsid w:val="420B6F91"/>
    <w:multiLevelType w:val="hybridMultilevel"/>
    <w:tmpl w:val="DF88E04A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6D77984"/>
    <w:multiLevelType w:val="hybridMultilevel"/>
    <w:tmpl w:val="040E0176"/>
    <w:lvl w:ilvl="0" w:tplc="40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8" w15:restartNumberingAfterBreak="0">
    <w:nsid w:val="49D9535B"/>
    <w:multiLevelType w:val="hybridMultilevel"/>
    <w:tmpl w:val="29D8A368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A6E1952"/>
    <w:multiLevelType w:val="hybridMultilevel"/>
    <w:tmpl w:val="1B7E2FB8"/>
    <w:lvl w:ilvl="0" w:tplc="EDE86AF0">
      <w:start w:val="1"/>
      <w:numFmt w:val="decimal"/>
      <w:lvlText w:val="%1&gt;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47D7CA9"/>
    <w:multiLevelType w:val="hybridMultilevel"/>
    <w:tmpl w:val="EE6AED0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59A12E4B"/>
    <w:multiLevelType w:val="hybridMultilevel"/>
    <w:tmpl w:val="BBDC9B6A"/>
    <w:lvl w:ilvl="0" w:tplc="40090001">
      <w:start w:val="1"/>
      <w:numFmt w:val="bullet"/>
      <w:lvlText w:val=""/>
      <w:lvlJc w:val="left"/>
      <w:pPr>
        <w:ind w:left="644" w:hanging="360"/>
      </w:pPr>
      <w:rPr>
        <w:rFonts w:ascii="Symbol" w:hAnsi="Symbol"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D652DC5"/>
    <w:multiLevelType w:val="hybridMultilevel"/>
    <w:tmpl w:val="4BFA215E"/>
    <w:lvl w:ilvl="0" w:tplc="4009000F">
      <w:start w:val="6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F260F97"/>
    <w:multiLevelType w:val="hybridMultilevel"/>
    <w:tmpl w:val="48741C90"/>
    <w:lvl w:ilvl="0" w:tplc="6DD06710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2520" w:hanging="360"/>
      </w:pPr>
    </w:lvl>
    <w:lvl w:ilvl="2" w:tplc="4009001B" w:tentative="1">
      <w:start w:val="1"/>
      <w:numFmt w:val="lowerRoman"/>
      <w:lvlText w:val="%3."/>
      <w:lvlJc w:val="right"/>
      <w:pPr>
        <w:ind w:left="3240" w:hanging="180"/>
      </w:pPr>
    </w:lvl>
    <w:lvl w:ilvl="3" w:tplc="4009000F" w:tentative="1">
      <w:start w:val="1"/>
      <w:numFmt w:val="decimal"/>
      <w:lvlText w:val="%4."/>
      <w:lvlJc w:val="left"/>
      <w:pPr>
        <w:ind w:left="3960" w:hanging="360"/>
      </w:pPr>
    </w:lvl>
    <w:lvl w:ilvl="4" w:tplc="40090019" w:tentative="1">
      <w:start w:val="1"/>
      <w:numFmt w:val="lowerLetter"/>
      <w:lvlText w:val="%5."/>
      <w:lvlJc w:val="left"/>
      <w:pPr>
        <w:ind w:left="4680" w:hanging="360"/>
      </w:pPr>
    </w:lvl>
    <w:lvl w:ilvl="5" w:tplc="4009001B" w:tentative="1">
      <w:start w:val="1"/>
      <w:numFmt w:val="lowerRoman"/>
      <w:lvlText w:val="%6."/>
      <w:lvlJc w:val="right"/>
      <w:pPr>
        <w:ind w:left="5400" w:hanging="180"/>
      </w:pPr>
    </w:lvl>
    <w:lvl w:ilvl="6" w:tplc="4009000F" w:tentative="1">
      <w:start w:val="1"/>
      <w:numFmt w:val="decimal"/>
      <w:lvlText w:val="%7."/>
      <w:lvlJc w:val="left"/>
      <w:pPr>
        <w:ind w:left="6120" w:hanging="360"/>
      </w:pPr>
    </w:lvl>
    <w:lvl w:ilvl="7" w:tplc="40090019" w:tentative="1">
      <w:start w:val="1"/>
      <w:numFmt w:val="lowerLetter"/>
      <w:lvlText w:val="%8."/>
      <w:lvlJc w:val="left"/>
      <w:pPr>
        <w:ind w:left="6840" w:hanging="360"/>
      </w:pPr>
    </w:lvl>
    <w:lvl w:ilvl="8" w:tplc="40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4" w15:restartNumberingAfterBreak="0">
    <w:nsid w:val="60BC4D1C"/>
    <w:multiLevelType w:val="hybridMultilevel"/>
    <w:tmpl w:val="E4D6A15A"/>
    <w:lvl w:ilvl="0" w:tplc="D824996A">
      <w:start w:val="1"/>
      <w:numFmt w:val="lowerLetter"/>
      <w:lvlText w:val="%1."/>
      <w:lvlJc w:val="left"/>
      <w:pPr>
        <w:ind w:left="180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63AD3C73"/>
    <w:multiLevelType w:val="hybridMultilevel"/>
    <w:tmpl w:val="BC523FC8"/>
    <w:lvl w:ilvl="0" w:tplc="FFFFFFFF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63D93647"/>
    <w:multiLevelType w:val="hybridMultilevel"/>
    <w:tmpl w:val="E4621F94"/>
    <w:lvl w:ilvl="0" w:tplc="40090019">
      <w:start w:val="1"/>
      <w:numFmt w:val="lowerLetter"/>
      <w:lvlText w:val="%1."/>
      <w:lvlJc w:val="left"/>
      <w:pPr>
        <w:ind w:left="2160" w:hanging="360"/>
      </w:pPr>
    </w:lvl>
    <w:lvl w:ilvl="1" w:tplc="40090019" w:tentative="1">
      <w:start w:val="1"/>
      <w:numFmt w:val="lowerLetter"/>
      <w:lvlText w:val="%2."/>
      <w:lvlJc w:val="left"/>
      <w:pPr>
        <w:ind w:left="2880" w:hanging="360"/>
      </w:pPr>
    </w:lvl>
    <w:lvl w:ilvl="2" w:tplc="4009001B" w:tentative="1">
      <w:start w:val="1"/>
      <w:numFmt w:val="lowerRoman"/>
      <w:lvlText w:val="%3."/>
      <w:lvlJc w:val="right"/>
      <w:pPr>
        <w:ind w:left="3600" w:hanging="180"/>
      </w:pPr>
    </w:lvl>
    <w:lvl w:ilvl="3" w:tplc="4009000F" w:tentative="1">
      <w:start w:val="1"/>
      <w:numFmt w:val="decimal"/>
      <w:lvlText w:val="%4."/>
      <w:lvlJc w:val="left"/>
      <w:pPr>
        <w:ind w:left="4320" w:hanging="360"/>
      </w:pPr>
    </w:lvl>
    <w:lvl w:ilvl="4" w:tplc="40090019" w:tentative="1">
      <w:start w:val="1"/>
      <w:numFmt w:val="lowerLetter"/>
      <w:lvlText w:val="%5."/>
      <w:lvlJc w:val="left"/>
      <w:pPr>
        <w:ind w:left="5040" w:hanging="360"/>
      </w:pPr>
    </w:lvl>
    <w:lvl w:ilvl="5" w:tplc="4009001B" w:tentative="1">
      <w:start w:val="1"/>
      <w:numFmt w:val="lowerRoman"/>
      <w:lvlText w:val="%6."/>
      <w:lvlJc w:val="right"/>
      <w:pPr>
        <w:ind w:left="5760" w:hanging="180"/>
      </w:pPr>
    </w:lvl>
    <w:lvl w:ilvl="6" w:tplc="4009000F" w:tentative="1">
      <w:start w:val="1"/>
      <w:numFmt w:val="decimal"/>
      <w:lvlText w:val="%7."/>
      <w:lvlJc w:val="left"/>
      <w:pPr>
        <w:ind w:left="6480" w:hanging="360"/>
      </w:pPr>
    </w:lvl>
    <w:lvl w:ilvl="7" w:tplc="40090019" w:tentative="1">
      <w:start w:val="1"/>
      <w:numFmt w:val="lowerLetter"/>
      <w:lvlText w:val="%8."/>
      <w:lvlJc w:val="left"/>
      <w:pPr>
        <w:ind w:left="7200" w:hanging="360"/>
      </w:pPr>
    </w:lvl>
    <w:lvl w:ilvl="8" w:tplc="40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27" w15:restartNumberingAfterBreak="0">
    <w:nsid w:val="659D1034"/>
    <w:multiLevelType w:val="hybridMultilevel"/>
    <w:tmpl w:val="816CB1FE"/>
    <w:lvl w:ilvl="0" w:tplc="40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69B87C0A"/>
    <w:multiLevelType w:val="hybridMultilevel"/>
    <w:tmpl w:val="E4621F94"/>
    <w:lvl w:ilvl="0" w:tplc="FFFFFFFF">
      <w:start w:val="1"/>
      <w:numFmt w:val="lowerLetter"/>
      <w:lvlText w:val="%1."/>
      <w:lvlJc w:val="left"/>
      <w:pPr>
        <w:ind w:left="2160" w:hanging="360"/>
      </w:pPr>
    </w:lvl>
    <w:lvl w:ilvl="1" w:tplc="FFFFFFFF" w:tentative="1">
      <w:start w:val="1"/>
      <w:numFmt w:val="lowerLetter"/>
      <w:lvlText w:val="%2."/>
      <w:lvlJc w:val="left"/>
      <w:pPr>
        <w:ind w:left="2880" w:hanging="360"/>
      </w:pPr>
    </w:lvl>
    <w:lvl w:ilvl="2" w:tplc="FFFFFFFF" w:tentative="1">
      <w:start w:val="1"/>
      <w:numFmt w:val="lowerRoman"/>
      <w:lvlText w:val="%3."/>
      <w:lvlJc w:val="right"/>
      <w:pPr>
        <w:ind w:left="3600" w:hanging="180"/>
      </w:pPr>
    </w:lvl>
    <w:lvl w:ilvl="3" w:tplc="FFFFFFFF" w:tentative="1">
      <w:start w:val="1"/>
      <w:numFmt w:val="decimal"/>
      <w:lvlText w:val="%4."/>
      <w:lvlJc w:val="left"/>
      <w:pPr>
        <w:ind w:left="4320" w:hanging="360"/>
      </w:pPr>
    </w:lvl>
    <w:lvl w:ilvl="4" w:tplc="FFFFFFFF" w:tentative="1">
      <w:start w:val="1"/>
      <w:numFmt w:val="lowerLetter"/>
      <w:lvlText w:val="%5."/>
      <w:lvlJc w:val="left"/>
      <w:pPr>
        <w:ind w:left="5040" w:hanging="360"/>
      </w:pPr>
    </w:lvl>
    <w:lvl w:ilvl="5" w:tplc="FFFFFFFF" w:tentative="1">
      <w:start w:val="1"/>
      <w:numFmt w:val="lowerRoman"/>
      <w:lvlText w:val="%6."/>
      <w:lvlJc w:val="right"/>
      <w:pPr>
        <w:ind w:left="5760" w:hanging="180"/>
      </w:pPr>
    </w:lvl>
    <w:lvl w:ilvl="6" w:tplc="FFFFFFFF" w:tentative="1">
      <w:start w:val="1"/>
      <w:numFmt w:val="decimal"/>
      <w:lvlText w:val="%7."/>
      <w:lvlJc w:val="left"/>
      <w:pPr>
        <w:ind w:left="6480" w:hanging="360"/>
      </w:pPr>
    </w:lvl>
    <w:lvl w:ilvl="7" w:tplc="FFFFFFFF" w:tentative="1">
      <w:start w:val="1"/>
      <w:numFmt w:val="lowerLetter"/>
      <w:lvlText w:val="%8."/>
      <w:lvlJc w:val="left"/>
      <w:pPr>
        <w:ind w:left="7200" w:hanging="360"/>
      </w:pPr>
    </w:lvl>
    <w:lvl w:ilvl="8" w:tplc="FFFFFFFF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29" w15:restartNumberingAfterBreak="0">
    <w:nsid w:val="69E5504C"/>
    <w:multiLevelType w:val="hybridMultilevel"/>
    <w:tmpl w:val="66C62942"/>
    <w:lvl w:ilvl="0" w:tplc="40090009">
      <w:start w:val="1"/>
      <w:numFmt w:val="bullet"/>
      <w:lvlText w:val=""/>
      <w:lvlJc w:val="left"/>
      <w:pPr>
        <w:ind w:left="798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518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38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58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78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98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118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38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58" w:hanging="360"/>
      </w:pPr>
      <w:rPr>
        <w:rFonts w:ascii="Wingdings" w:hAnsi="Wingdings" w:hint="default"/>
      </w:rPr>
    </w:lvl>
  </w:abstractNum>
  <w:abstractNum w:abstractNumId="30" w15:restartNumberingAfterBreak="0">
    <w:nsid w:val="6C0974A8"/>
    <w:multiLevelType w:val="hybridMultilevel"/>
    <w:tmpl w:val="65D87E3A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6D151C16"/>
    <w:multiLevelType w:val="hybridMultilevel"/>
    <w:tmpl w:val="43CEC41E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6E8701EC"/>
    <w:multiLevelType w:val="hybridMultilevel"/>
    <w:tmpl w:val="8F8C64C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7E4E4D41"/>
    <w:multiLevelType w:val="hybridMultilevel"/>
    <w:tmpl w:val="F59E5ECA"/>
    <w:lvl w:ilvl="0" w:tplc="498E28DC">
      <w:start w:val="1"/>
      <w:numFmt w:val="decimal"/>
      <w:lvlText w:val="%1."/>
      <w:lvlJc w:val="left"/>
      <w:pPr>
        <w:ind w:left="440" w:hanging="360"/>
      </w:pPr>
      <w:rPr>
        <w:rFonts w:hint="default"/>
        <w:color w:val="222222"/>
      </w:rPr>
    </w:lvl>
    <w:lvl w:ilvl="1" w:tplc="40090019" w:tentative="1">
      <w:start w:val="1"/>
      <w:numFmt w:val="lowerLetter"/>
      <w:lvlText w:val="%2."/>
      <w:lvlJc w:val="left"/>
      <w:pPr>
        <w:ind w:left="1160" w:hanging="360"/>
      </w:pPr>
    </w:lvl>
    <w:lvl w:ilvl="2" w:tplc="4009001B" w:tentative="1">
      <w:start w:val="1"/>
      <w:numFmt w:val="lowerRoman"/>
      <w:lvlText w:val="%3."/>
      <w:lvlJc w:val="right"/>
      <w:pPr>
        <w:ind w:left="1880" w:hanging="180"/>
      </w:pPr>
    </w:lvl>
    <w:lvl w:ilvl="3" w:tplc="4009000F" w:tentative="1">
      <w:start w:val="1"/>
      <w:numFmt w:val="decimal"/>
      <w:lvlText w:val="%4."/>
      <w:lvlJc w:val="left"/>
      <w:pPr>
        <w:ind w:left="2600" w:hanging="360"/>
      </w:pPr>
    </w:lvl>
    <w:lvl w:ilvl="4" w:tplc="40090019" w:tentative="1">
      <w:start w:val="1"/>
      <w:numFmt w:val="lowerLetter"/>
      <w:lvlText w:val="%5."/>
      <w:lvlJc w:val="left"/>
      <w:pPr>
        <w:ind w:left="3320" w:hanging="360"/>
      </w:pPr>
    </w:lvl>
    <w:lvl w:ilvl="5" w:tplc="4009001B" w:tentative="1">
      <w:start w:val="1"/>
      <w:numFmt w:val="lowerRoman"/>
      <w:lvlText w:val="%6."/>
      <w:lvlJc w:val="right"/>
      <w:pPr>
        <w:ind w:left="4040" w:hanging="180"/>
      </w:pPr>
    </w:lvl>
    <w:lvl w:ilvl="6" w:tplc="4009000F" w:tentative="1">
      <w:start w:val="1"/>
      <w:numFmt w:val="decimal"/>
      <w:lvlText w:val="%7."/>
      <w:lvlJc w:val="left"/>
      <w:pPr>
        <w:ind w:left="4760" w:hanging="360"/>
      </w:pPr>
    </w:lvl>
    <w:lvl w:ilvl="7" w:tplc="40090019" w:tentative="1">
      <w:start w:val="1"/>
      <w:numFmt w:val="lowerLetter"/>
      <w:lvlText w:val="%8."/>
      <w:lvlJc w:val="left"/>
      <w:pPr>
        <w:ind w:left="5480" w:hanging="360"/>
      </w:pPr>
    </w:lvl>
    <w:lvl w:ilvl="8" w:tplc="4009001B" w:tentative="1">
      <w:start w:val="1"/>
      <w:numFmt w:val="lowerRoman"/>
      <w:lvlText w:val="%9."/>
      <w:lvlJc w:val="right"/>
      <w:pPr>
        <w:ind w:left="6200" w:hanging="180"/>
      </w:pPr>
    </w:lvl>
  </w:abstractNum>
  <w:abstractNum w:abstractNumId="34" w15:restartNumberingAfterBreak="0">
    <w:nsid w:val="7E71019E"/>
    <w:multiLevelType w:val="hybridMultilevel"/>
    <w:tmpl w:val="41A838C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7F29270E"/>
    <w:multiLevelType w:val="hybridMultilevel"/>
    <w:tmpl w:val="D7B6239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939021948">
    <w:abstractNumId w:val="34"/>
  </w:num>
  <w:num w:numId="2" w16cid:durableId="1836067064">
    <w:abstractNumId w:val="31"/>
  </w:num>
  <w:num w:numId="3" w16cid:durableId="986666188">
    <w:abstractNumId w:val="25"/>
  </w:num>
  <w:num w:numId="4" w16cid:durableId="536164358">
    <w:abstractNumId w:val="30"/>
  </w:num>
  <w:num w:numId="5" w16cid:durableId="1364595859">
    <w:abstractNumId w:val="1"/>
  </w:num>
  <w:num w:numId="6" w16cid:durableId="1747990986">
    <w:abstractNumId w:val="13"/>
  </w:num>
  <w:num w:numId="7" w16cid:durableId="1293055178">
    <w:abstractNumId w:val="16"/>
  </w:num>
  <w:num w:numId="8" w16cid:durableId="673456940">
    <w:abstractNumId w:val="5"/>
  </w:num>
  <w:num w:numId="9" w16cid:durableId="1418402593">
    <w:abstractNumId w:val="19"/>
  </w:num>
  <w:num w:numId="10" w16cid:durableId="174005700">
    <w:abstractNumId w:val="21"/>
  </w:num>
  <w:num w:numId="11" w16cid:durableId="24210467">
    <w:abstractNumId w:val="18"/>
  </w:num>
  <w:num w:numId="12" w16cid:durableId="1207989614">
    <w:abstractNumId w:val="17"/>
  </w:num>
  <w:num w:numId="13" w16cid:durableId="2139059817">
    <w:abstractNumId w:val="20"/>
  </w:num>
  <w:num w:numId="14" w16cid:durableId="774909089">
    <w:abstractNumId w:val="32"/>
  </w:num>
  <w:num w:numId="15" w16cid:durableId="1381788045">
    <w:abstractNumId w:val="33"/>
  </w:num>
  <w:num w:numId="16" w16cid:durableId="845945344">
    <w:abstractNumId w:val="14"/>
  </w:num>
  <w:num w:numId="17" w16cid:durableId="1673946647">
    <w:abstractNumId w:val="8"/>
  </w:num>
  <w:num w:numId="18" w16cid:durableId="298918877">
    <w:abstractNumId w:val="11"/>
  </w:num>
  <w:num w:numId="19" w16cid:durableId="428550059">
    <w:abstractNumId w:val="6"/>
  </w:num>
  <w:num w:numId="20" w16cid:durableId="668487737">
    <w:abstractNumId w:val="26"/>
  </w:num>
  <w:num w:numId="21" w16cid:durableId="319161555">
    <w:abstractNumId w:val="23"/>
  </w:num>
  <w:num w:numId="22" w16cid:durableId="1600260129">
    <w:abstractNumId w:val="12"/>
  </w:num>
  <w:num w:numId="23" w16cid:durableId="951745391">
    <w:abstractNumId w:val="22"/>
  </w:num>
  <w:num w:numId="24" w16cid:durableId="477965378">
    <w:abstractNumId w:val="9"/>
  </w:num>
  <w:num w:numId="25" w16cid:durableId="1594165514">
    <w:abstractNumId w:val="35"/>
  </w:num>
  <w:num w:numId="26" w16cid:durableId="1602375394">
    <w:abstractNumId w:val="28"/>
  </w:num>
  <w:num w:numId="27" w16cid:durableId="1864704254">
    <w:abstractNumId w:val="3"/>
  </w:num>
  <w:num w:numId="28" w16cid:durableId="1839690540">
    <w:abstractNumId w:val="10"/>
  </w:num>
  <w:num w:numId="29" w16cid:durableId="403796966">
    <w:abstractNumId w:val="4"/>
  </w:num>
  <w:num w:numId="30" w16cid:durableId="707335097">
    <w:abstractNumId w:val="24"/>
  </w:num>
  <w:num w:numId="31" w16cid:durableId="1125082688">
    <w:abstractNumId w:val="27"/>
  </w:num>
  <w:num w:numId="32" w16cid:durableId="1725904966">
    <w:abstractNumId w:val="2"/>
  </w:num>
  <w:num w:numId="33" w16cid:durableId="905996516">
    <w:abstractNumId w:val="15"/>
  </w:num>
  <w:num w:numId="34" w16cid:durableId="1471938615">
    <w:abstractNumId w:val="29"/>
  </w:num>
  <w:num w:numId="35" w16cid:durableId="690230880">
    <w:abstractNumId w:val="7"/>
  </w:num>
  <w:num w:numId="36" w16cid:durableId="154106618">
    <w:abstractNumId w:val="0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NIKHIL">
    <w15:presenceInfo w15:providerId="AD" w15:userId="S::1920000805@dietms.org::bbe3ef20-ad05-48ef-8cc1-e2dc2a41c339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50"/>
  <w:proofState w:spelling="clean" w:grammar="clean"/>
  <w:trackRevisions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B4D0A"/>
    <w:rsid w:val="00011E31"/>
    <w:rsid w:val="000225BA"/>
    <w:rsid w:val="000266B6"/>
    <w:rsid w:val="0004132A"/>
    <w:rsid w:val="00055501"/>
    <w:rsid w:val="000B0FD6"/>
    <w:rsid w:val="000E260A"/>
    <w:rsid w:val="000F25C6"/>
    <w:rsid w:val="000F2BE8"/>
    <w:rsid w:val="000F3030"/>
    <w:rsid w:val="001202FC"/>
    <w:rsid w:val="001253B8"/>
    <w:rsid w:val="001346D6"/>
    <w:rsid w:val="00137D4A"/>
    <w:rsid w:val="001402E9"/>
    <w:rsid w:val="00151864"/>
    <w:rsid w:val="001556F5"/>
    <w:rsid w:val="00157CF2"/>
    <w:rsid w:val="0016105A"/>
    <w:rsid w:val="001943C5"/>
    <w:rsid w:val="001C30C6"/>
    <w:rsid w:val="001D75B9"/>
    <w:rsid w:val="001E0DF0"/>
    <w:rsid w:val="00242414"/>
    <w:rsid w:val="00250E9F"/>
    <w:rsid w:val="00257D3A"/>
    <w:rsid w:val="00257DA2"/>
    <w:rsid w:val="0026664A"/>
    <w:rsid w:val="00277F6E"/>
    <w:rsid w:val="00280681"/>
    <w:rsid w:val="00295D77"/>
    <w:rsid w:val="002A4583"/>
    <w:rsid w:val="002A51EB"/>
    <w:rsid w:val="002A5EEE"/>
    <w:rsid w:val="002C388B"/>
    <w:rsid w:val="002D5C12"/>
    <w:rsid w:val="002E29CF"/>
    <w:rsid w:val="002F06D7"/>
    <w:rsid w:val="002F0907"/>
    <w:rsid w:val="002F77BC"/>
    <w:rsid w:val="00304F09"/>
    <w:rsid w:val="00307B31"/>
    <w:rsid w:val="0032589C"/>
    <w:rsid w:val="00370731"/>
    <w:rsid w:val="0038338B"/>
    <w:rsid w:val="00387635"/>
    <w:rsid w:val="00391F57"/>
    <w:rsid w:val="0039293B"/>
    <w:rsid w:val="003B590F"/>
    <w:rsid w:val="003B77EE"/>
    <w:rsid w:val="003E6524"/>
    <w:rsid w:val="003F436A"/>
    <w:rsid w:val="00402D97"/>
    <w:rsid w:val="004452A5"/>
    <w:rsid w:val="004517AB"/>
    <w:rsid w:val="004525D9"/>
    <w:rsid w:val="00467A98"/>
    <w:rsid w:val="0047296D"/>
    <w:rsid w:val="004817F8"/>
    <w:rsid w:val="00492152"/>
    <w:rsid w:val="00493F52"/>
    <w:rsid w:val="004A68AF"/>
    <w:rsid w:val="004B33A3"/>
    <w:rsid w:val="004D3C3F"/>
    <w:rsid w:val="004E641F"/>
    <w:rsid w:val="004E73D6"/>
    <w:rsid w:val="004E7626"/>
    <w:rsid w:val="004F1020"/>
    <w:rsid w:val="004F1C3B"/>
    <w:rsid w:val="004F47B6"/>
    <w:rsid w:val="004F53EF"/>
    <w:rsid w:val="00506CF3"/>
    <w:rsid w:val="00524EBC"/>
    <w:rsid w:val="005339B8"/>
    <w:rsid w:val="005525B5"/>
    <w:rsid w:val="005575C2"/>
    <w:rsid w:val="00560202"/>
    <w:rsid w:val="005666EB"/>
    <w:rsid w:val="00581245"/>
    <w:rsid w:val="00593D01"/>
    <w:rsid w:val="0060016F"/>
    <w:rsid w:val="00646204"/>
    <w:rsid w:val="00665162"/>
    <w:rsid w:val="00694819"/>
    <w:rsid w:val="006B00A1"/>
    <w:rsid w:val="006B0EA7"/>
    <w:rsid w:val="006B32DB"/>
    <w:rsid w:val="006C5F15"/>
    <w:rsid w:val="006E28F1"/>
    <w:rsid w:val="006F44C5"/>
    <w:rsid w:val="006F6428"/>
    <w:rsid w:val="006F786F"/>
    <w:rsid w:val="00710441"/>
    <w:rsid w:val="00712898"/>
    <w:rsid w:val="007246F9"/>
    <w:rsid w:val="00732E9A"/>
    <w:rsid w:val="00736A66"/>
    <w:rsid w:val="007372FF"/>
    <w:rsid w:val="007557BB"/>
    <w:rsid w:val="00770C1A"/>
    <w:rsid w:val="00776640"/>
    <w:rsid w:val="0078043A"/>
    <w:rsid w:val="00784B1C"/>
    <w:rsid w:val="00787B88"/>
    <w:rsid w:val="007B167B"/>
    <w:rsid w:val="007D0F40"/>
    <w:rsid w:val="007D5DC4"/>
    <w:rsid w:val="00842C42"/>
    <w:rsid w:val="00847253"/>
    <w:rsid w:val="00880E19"/>
    <w:rsid w:val="008A1436"/>
    <w:rsid w:val="008B234F"/>
    <w:rsid w:val="008C02DA"/>
    <w:rsid w:val="008C1C50"/>
    <w:rsid w:val="008C4019"/>
    <w:rsid w:val="009020C6"/>
    <w:rsid w:val="00915AA0"/>
    <w:rsid w:val="0091659C"/>
    <w:rsid w:val="0092596B"/>
    <w:rsid w:val="009360E9"/>
    <w:rsid w:val="00936733"/>
    <w:rsid w:val="00941BDE"/>
    <w:rsid w:val="009433FB"/>
    <w:rsid w:val="009463CF"/>
    <w:rsid w:val="00952FB6"/>
    <w:rsid w:val="009906BE"/>
    <w:rsid w:val="00990915"/>
    <w:rsid w:val="009B044B"/>
    <w:rsid w:val="009D3368"/>
    <w:rsid w:val="009D407C"/>
    <w:rsid w:val="009E4434"/>
    <w:rsid w:val="009E4FEA"/>
    <w:rsid w:val="009F2252"/>
    <w:rsid w:val="009F5976"/>
    <w:rsid w:val="009F5BE1"/>
    <w:rsid w:val="00A05FA0"/>
    <w:rsid w:val="00A13233"/>
    <w:rsid w:val="00A46A1B"/>
    <w:rsid w:val="00A57033"/>
    <w:rsid w:val="00A613DD"/>
    <w:rsid w:val="00A6548C"/>
    <w:rsid w:val="00A7006F"/>
    <w:rsid w:val="00A714CC"/>
    <w:rsid w:val="00A7290A"/>
    <w:rsid w:val="00A76BA1"/>
    <w:rsid w:val="00A933BC"/>
    <w:rsid w:val="00AA1883"/>
    <w:rsid w:val="00AA388D"/>
    <w:rsid w:val="00AA40DE"/>
    <w:rsid w:val="00AB138E"/>
    <w:rsid w:val="00AB4D0A"/>
    <w:rsid w:val="00B07602"/>
    <w:rsid w:val="00B13B59"/>
    <w:rsid w:val="00B3567D"/>
    <w:rsid w:val="00B61313"/>
    <w:rsid w:val="00B654B1"/>
    <w:rsid w:val="00B90B1C"/>
    <w:rsid w:val="00B94305"/>
    <w:rsid w:val="00BB5E35"/>
    <w:rsid w:val="00BC6FE3"/>
    <w:rsid w:val="00BD0FE6"/>
    <w:rsid w:val="00BD12E1"/>
    <w:rsid w:val="00BD746C"/>
    <w:rsid w:val="00BE217E"/>
    <w:rsid w:val="00BE713E"/>
    <w:rsid w:val="00BF1CA2"/>
    <w:rsid w:val="00BF6100"/>
    <w:rsid w:val="00C05ED0"/>
    <w:rsid w:val="00C06CD0"/>
    <w:rsid w:val="00C339DD"/>
    <w:rsid w:val="00C46E5B"/>
    <w:rsid w:val="00C57F01"/>
    <w:rsid w:val="00C6380C"/>
    <w:rsid w:val="00C83958"/>
    <w:rsid w:val="00C858D4"/>
    <w:rsid w:val="00C90DAC"/>
    <w:rsid w:val="00CB4E5C"/>
    <w:rsid w:val="00CC06C5"/>
    <w:rsid w:val="00CD272A"/>
    <w:rsid w:val="00CD474A"/>
    <w:rsid w:val="00CE7CF1"/>
    <w:rsid w:val="00CF32EC"/>
    <w:rsid w:val="00D06C7B"/>
    <w:rsid w:val="00D14BB2"/>
    <w:rsid w:val="00D14BB4"/>
    <w:rsid w:val="00D2169B"/>
    <w:rsid w:val="00D23EF6"/>
    <w:rsid w:val="00D24004"/>
    <w:rsid w:val="00D51359"/>
    <w:rsid w:val="00D56F39"/>
    <w:rsid w:val="00D64515"/>
    <w:rsid w:val="00D653BB"/>
    <w:rsid w:val="00D72F53"/>
    <w:rsid w:val="00D8208D"/>
    <w:rsid w:val="00DA247F"/>
    <w:rsid w:val="00DA777A"/>
    <w:rsid w:val="00DB0D73"/>
    <w:rsid w:val="00DC175A"/>
    <w:rsid w:val="00DD3807"/>
    <w:rsid w:val="00DF369F"/>
    <w:rsid w:val="00E050FD"/>
    <w:rsid w:val="00E1165A"/>
    <w:rsid w:val="00E24E8F"/>
    <w:rsid w:val="00E26B69"/>
    <w:rsid w:val="00E325D0"/>
    <w:rsid w:val="00E330A4"/>
    <w:rsid w:val="00E45B0B"/>
    <w:rsid w:val="00E52184"/>
    <w:rsid w:val="00E650E1"/>
    <w:rsid w:val="00E83FBE"/>
    <w:rsid w:val="00E84919"/>
    <w:rsid w:val="00E91F1D"/>
    <w:rsid w:val="00E92C08"/>
    <w:rsid w:val="00E96473"/>
    <w:rsid w:val="00EA61D0"/>
    <w:rsid w:val="00EA7DB5"/>
    <w:rsid w:val="00EC1C77"/>
    <w:rsid w:val="00ED050F"/>
    <w:rsid w:val="00ED3D69"/>
    <w:rsid w:val="00ED7122"/>
    <w:rsid w:val="00EE65F2"/>
    <w:rsid w:val="00EE74A8"/>
    <w:rsid w:val="00F00077"/>
    <w:rsid w:val="00F111B8"/>
    <w:rsid w:val="00F16196"/>
    <w:rsid w:val="00F27500"/>
    <w:rsid w:val="00F35829"/>
    <w:rsid w:val="00F601B7"/>
    <w:rsid w:val="00F802E5"/>
    <w:rsid w:val="00F907A0"/>
    <w:rsid w:val="00FA2AB2"/>
    <w:rsid w:val="00FA4577"/>
    <w:rsid w:val="00FA52D4"/>
    <w:rsid w:val="00FB1B19"/>
    <w:rsid w:val="00FE554F"/>
    <w:rsid w:val="00FE6DC8"/>
    <w:rsid w:val="00FF21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775E9891"/>
  <w15:chartTrackingRefBased/>
  <w15:docId w15:val="{82C8BEF0-C262-4B9F-95D0-92559BF520A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B4D0A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A5703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57033"/>
  </w:style>
  <w:style w:type="paragraph" w:styleId="Footer">
    <w:name w:val="footer"/>
    <w:basedOn w:val="Normal"/>
    <w:link w:val="FooterChar"/>
    <w:uiPriority w:val="99"/>
    <w:unhideWhenUsed/>
    <w:rsid w:val="00A5703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57033"/>
  </w:style>
  <w:style w:type="paragraph" w:styleId="Revision">
    <w:name w:val="Revision"/>
    <w:hidden/>
    <w:uiPriority w:val="99"/>
    <w:semiHidden/>
    <w:rsid w:val="00C858D4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27712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1514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477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8064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7296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349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microsoft.com/office/2011/relationships/people" Target="people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1160</TotalTime>
  <Pages>30</Pages>
  <Words>1834</Words>
  <Characters>9565</Characters>
  <Application>Microsoft Office Word</Application>
  <DocSecurity>0</DocSecurity>
  <Lines>394</Lines>
  <Paragraphs>149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11330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NIKHIL</dc:creator>
  <cp:keywords/>
  <dc:description/>
  <cp:lastModifiedBy>NIKHIL</cp:lastModifiedBy>
  <cp:revision>219</cp:revision>
  <cp:lastPrinted>2024-01-24T07:13:00Z</cp:lastPrinted>
  <dcterms:created xsi:type="dcterms:W3CDTF">2023-12-13T06:08:00Z</dcterms:created>
  <dcterms:modified xsi:type="dcterms:W3CDTF">2024-01-24T07:15:00Z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f53fb426-8f41-4b92-8e28-dba0c8935060</vt:lpwstr>
  </property>
</Properties>
</file>